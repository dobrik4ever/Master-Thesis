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29AC3" w14:textId="77777777" w:rsidR="001D1837" w:rsidRPr="00E4450D" w:rsidRDefault="0063100F" w:rsidP="0063100F">
      <w:pPr>
        <w:pStyle w:val="NoSpacing"/>
        <w:spacing w:before="240"/>
        <w:jc w:val="center"/>
        <w:rPr>
          <w:rFonts w:ascii="Corbel" w:hAnsi="Corbel" w:cs="Linux Biolinum"/>
          <w:lang w:val="de-DE"/>
        </w:rPr>
      </w:pPr>
      <w:r w:rsidRPr="00453128">
        <w:rPr>
          <w:rFonts w:ascii="Corbel" w:hAnsi="Corbel" w:cs="Linux Biolinum"/>
          <w:noProof/>
          <w:lang w:val="de-DE"/>
        </w:rPr>
        <w:drawing>
          <wp:anchor distT="0" distB="0" distL="114300" distR="114300" simplePos="0" relativeHeight="251665408" behindDoc="0" locked="0" layoutInCell="1" allowOverlap="1" wp14:anchorId="0424004E" wp14:editId="742C604A">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453128">
        <w:rPr>
          <w:rFonts w:ascii="Corbel" w:hAnsi="Corbel" w:cs="Linux Biolinum"/>
          <w:noProof/>
          <w:lang w:val="de-DE"/>
        </w:rPr>
        <w:drawing>
          <wp:anchor distT="0" distB="0" distL="114300" distR="114300" simplePos="0" relativeHeight="251664384" behindDoc="0" locked="0" layoutInCell="1" allowOverlap="1" wp14:anchorId="6576DA50" wp14:editId="1BA20A67">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1D1837" w:rsidRPr="00E4450D">
        <w:rPr>
          <w:rFonts w:ascii="Corbel" w:hAnsi="Corbel" w:cs="Linux Biolinum"/>
          <w:lang w:val="de-DE"/>
        </w:rPr>
        <w:t>Lehrstuhl für Medizinische Biotechnologie</w:t>
      </w:r>
    </w:p>
    <w:p w14:paraId="0FE82520" w14:textId="77777777" w:rsidR="001D1837" w:rsidRPr="00E4450D" w:rsidRDefault="001D1837" w:rsidP="00D31295">
      <w:pPr>
        <w:pStyle w:val="NoSpacing"/>
        <w:jc w:val="center"/>
        <w:rPr>
          <w:rFonts w:ascii="Corbel" w:hAnsi="Corbel" w:cs="Linux Biolinum"/>
          <w:lang w:val="de-DE"/>
        </w:rPr>
      </w:pPr>
      <w:r w:rsidRPr="00E4450D">
        <w:rPr>
          <w:rFonts w:ascii="Corbel" w:hAnsi="Corbel" w:cs="Linux Biolinum"/>
          <w:lang w:val="de-DE"/>
        </w:rPr>
        <w:t>Technische Fakultät</w:t>
      </w:r>
    </w:p>
    <w:p w14:paraId="57E500E2" w14:textId="77777777" w:rsidR="001D1837" w:rsidRPr="00BB3554" w:rsidRDefault="001D1837" w:rsidP="001D1837">
      <w:pPr>
        <w:pStyle w:val="NoSpacing"/>
        <w:jc w:val="center"/>
        <w:rPr>
          <w:rFonts w:ascii="Corbel" w:hAnsi="Corbel" w:cs="Linux Biolinum"/>
        </w:rPr>
      </w:pPr>
      <w:r w:rsidRPr="00BB3554">
        <w:rPr>
          <w:rFonts w:ascii="Corbel" w:hAnsi="Corbel" w:cs="Linux Biolinum"/>
        </w:rPr>
        <w:t>Friedrich-Alexander-Universität Erlangen-Nürnberg</w:t>
      </w:r>
    </w:p>
    <w:p w14:paraId="075FCA27" w14:textId="77777777" w:rsidR="003B7736" w:rsidRPr="00BB3554" w:rsidRDefault="003B7736" w:rsidP="003B7736">
      <w:pPr>
        <w:pStyle w:val="NoSpacing"/>
        <w:jc w:val="center"/>
        <w:rPr>
          <w:rFonts w:ascii="Corbel" w:hAnsi="Corbel" w:cs="Linux Biolinum"/>
        </w:rPr>
      </w:pPr>
    </w:p>
    <w:p w14:paraId="00DAEACD" w14:textId="77777777" w:rsidR="003B7736" w:rsidRPr="00BB3554" w:rsidRDefault="003B7736" w:rsidP="003B7736">
      <w:pPr>
        <w:pStyle w:val="NoSpacing"/>
        <w:jc w:val="center"/>
        <w:rPr>
          <w:rFonts w:ascii="Corbel" w:hAnsi="Corbel" w:cs="Linux Biolinum"/>
        </w:rPr>
      </w:pPr>
    </w:p>
    <w:p w14:paraId="696E6987" w14:textId="77777777" w:rsidR="005D0109" w:rsidRPr="00BB3554" w:rsidRDefault="005D0109" w:rsidP="003B7736">
      <w:pPr>
        <w:pStyle w:val="NoSpacing"/>
        <w:jc w:val="center"/>
        <w:rPr>
          <w:rFonts w:ascii="Corbel" w:hAnsi="Corbel" w:cs="Linux Biolinum"/>
        </w:rPr>
      </w:pPr>
    </w:p>
    <w:p w14:paraId="4BD33C95" w14:textId="77777777" w:rsidR="00665F52" w:rsidRPr="00BB3554" w:rsidRDefault="00665F52" w:rsidP="003B7736">
      <w:pPr>
        <w:pStyle w:val="NoSpacing"/>
        <w:jc w:val="center"/>
        <w:rPr>
          <w:rFonts w:ascii="Corbel" w:hAnsi="Corbel" w:cs="Linux Biolinum"/>
        </w:rPr>
      </w:pPr>
    </w:p>
    <w:p w14:paraId="215B87B1" w14:textId="77777777" w:rsidR="003A4FC2" w:rsidRPr="00780E65" w:rsidRDefault="003A4FC2" w:rsidP="003A4FC2">
      <w:pPr>
        <w:pStyle w:val="Title"/>
        <w:spacing w:after="0"/>
        <w:ind w:right="142"/>
        <w:rPr>
          <w:rFonts w:ascii="Corbel" w:hAnsi="Corbel" w:cs="Linux Biolinum"/>
          <w:iCs/>
          <w:sz w:val="44"/>
        </w:rPr>
      </w:pPr>
      <w:r>
        <w:rPr>
          <w:rFonts w:ascii="Corbel" w:hAnsi="Corbel" w:cs="Linux Biolinum"/>
          <w:iCs/>
          <w:sz w:val="44"/>
        </w:rPr>
        <w:t>Design and E</w:t>
      </w:r>
      <w:r w:rsidRPr="00780E65">
        <w:rPr>
          <w:rFonts w:ascii="Corbel" w:hAnsi="Corbel" w:cs="Linux Biolinum"/>
          <w:iCs/>
          <w:sz w:val="44"/>
        </w:rPr>
        <w:t xml:space="preserve">valuation of a </w:t>
      </w:r>
      <w:r>
        <w:rPr>
          <w:rFonts w:ascii="Corbel" w:hAnsi="Corbel" w:cs="Linux Biolinum"/>
          <w:iCs/>
          <w:sz w:val="44"/>
        </w:rPr>
        <w:br/>
      </w:r>
      <w:r w:rsidRPr="00780E65">
        <w:rPr>
          <w:rFonts w:ascii="Corbel" w:hAnsi="Corbel" w:cs="Linux Biolinum"/>
          <w:iCs/>
          <w:sz w:val="44"/>
        </w:rPr>
        <w:t xml:space="preserve">Deep Learning </w:t>
      </w:r>
      <w:r>
        <w:rPr>
          <w:rFonts w:ascii="Corbel" w:hAnsi="Corbel" w:cs="Linux Biolinum"/>
          <w:iCs/>
          <w:sz w:val="44"/>
        </w:rPr>
        <w:t>A</w:t>
      </w:r>
      <w:r w:rsidRPr="00780E65">
        <w:rPr>
          <w:rFonts w:ascii="Corbel" w:hAnsi="Corbel" w:cs="Linux Biolinum"/>
          <w:iCs/>
          <w:sz w:val="44"/>
        </w:rPr>
        <w:t xml:space="preserve">pproach </w:t>
      </w:r>
      <w:r w:rsidRPr="00A941D6">
        <w:rPr>
          <w:rFonts w:ascii="Corbel" w:hAnsi="Corbel" w:cs="Linux Biolinum"/>
          <w:iCs/>
          <w:sz w:val="44"/>
        </w:rPr>
        <w:t xml:space="preserve">to </w:t>
      </w:r>
      <w:r>
        <w:rPr>
          <w:rFonts w:ascii="Corbel" w:hAnsi="Corbel" w:cs="Linux Biolinum"/>
          <w:iCs/>
          <w:sz w:val="44"/>
        </w:rPr>
        <w:br/>
        <w:t>Quantify Immune Cell Infiltrates in V</w:t>
      </w:r>
      <w:r w:rsidRPr="00A941D6">
        <w:rPr>
          <w:rFonts w:ascii="Corbel" w:hAnsi="Corbel" w:cs="Linux Biolinum"/>
          <w:iCs/>
          <w:sz w:val="44"/>
        </w:rPr>
        <w:t xml:space="preserve">olumetric </w:t>
      </w:r>
      <w:r>
        <w:rPr>
          <w:rFonts w:ascii="Corbel" w:hAnsi="Corbel" w:cs="Linux Biolinum"/>
          <w:iCs/>
          <w:sz w:val="44"/>
        </w:rPr>
        <w:t>A</w:t>
      </w:r>
      <w:r w:rsidRPr="00A941D6">
        <w:rPr>
          <w:rFonts w:ascii="Corbel" w:hAnsi="Corbel" w:cs="Linux Biolinum"/>
          <w:iCs/>
          <w:sz w:val="44"/>
        </w:rPr>
        <w:t xml:space="preserve">utofluorescence </w:t>
      </w:r>
      <w:r>
        <w:rPr>
          <w:rFonts w:ascii="Corbel" w:hAnsi="Corbel" w:cs="Linux Biolinum"/>
          <w:iCs/>
          <w:sz w:val="44"/>
        </w:rPr>
        <w:t>Image D</w:t>
      </w:r>
      <w:r w:rsidRPr="00A941D6">
        <w:rPr>
          <w:rFonts w:ascii="Corbel" w:hAnsi="Corbel" w:cs="Linux Biolinum"/>
          <w:iCs/>
          <w:sz w:val="44"/>
        </w:rPr>
        <w:t>ata</w:t>
      </w:r>
    </w:p>
    <w:p w14:paraId="6DA58998" w14:textId="77777777" w:rsidR="006D6802" w:rsidRPr="008F2841" w:rsidRDefault="006D6802" w:rsidP="005D0109">
      <w:pPr>
        <w:pStyle w:val="NoSpacing"/>
        <w:jc w:val="center"/>
        <w:rPr>
          <w:rFonts w:ascii="Corbel" w:hAnsi="Corbel" w:cs="Linux Biolinum"/>
        </w:rPr>
      </w:pPr>
    </w:p>
    <w:p w14:paraId="029C7D97" w14:textId="77777777" w:rsidR="005D0109" w:rsidRPr="008F2841" w:rsidRDefault="005D0109" w:rsidP="005D0109">
      <w:pPr>
        <w:pStyle w:val="NoSpacing"/>
        <w:jc w:val="center"/>
        <w:rPr>
          <w:rFonts w:ascii="Corbel" w:hAnsi="Corbel" w:cs="Linux Biolinum"/>
        </w:rPr>
      </w:pPr>
    </w:p>
    <w:p w14:paraId="488ACD84" w14:textId="77777777" w:rsidR="00665F52" w:rsidRPr="008F2841" w:rsidRDefault="00665F52" w:rsidP="005D0109">
      <w:pPr>
        <w:pStyle w:val="NoSpacing"/>
        <w:jc w:val="center"/>
        <w:rPr>
          <w:rFonts w:ascii="Corbel" w:hAnsi="Corbel" w:cs="Linux Biolinum"/>
        </w:rPr>
      </w:pPr>
    </w:p>
    <w:p w14:paraId="0FFB1B9F" w14:textId="77777777" w:rsidR="008858E2" w:rsidRPr="008F2841" w:rsidRDefault="008858E2" w:rsidP="005D0109">
      <w:pPr>
        <w:pStyle w:val="NoSpacing"/>
        <w:jc w:val="center"/>
        <w:rPr>
          <w:rFonts w:ascii="Corbel" w:hAnsi="Corbel" w:cs="Linux Biolinum"/>
        </w:rPr>
      </w:pPr>
    </w:p>
    <w:p w14:paraId="2F5F6500" w14:textId="77777777" w:rsidR="00665F52" w:rsidRPr="008F2841" w:rsidRDefault="00665F52" w:rsidP="003B7736">
      <w:pPr>
        <w:pStyle w:val="NoSpacing"/>
        <w:jc w:val="center"/>
        <w:rPr>
          <w:rFonts w:ascii="Corbel" w:hAnsi="Corbel" w:cs="Linux Biolinum"/>
          <w:sz w:val="32"/>
          <w:szCs w:val="28"/>
        </w:rPr>
      </w:pPr>
      <w:r w:rsidRPr="008F2841">
        <w:rPr>
          <w:rFonts w:ascii="Corbel" w:hAnsi="Corbel" w:cs="Linux Biolinum"/>
          <w:sz w:val="32"/>
          <w:szCs w:val="28"/>
        </w:rPr>
        <w:t>Master</w:t>
      </w:r>
      <w:r w:rsidR="0063100F">
        <w:rPr>
          <w:rFonts w:ascii="Corbel" w:hAnsi="Corbel" w:cs="Linux Biolinum"/>
          <w:sz w:val="32"/>
          <w:szCs w:val="28"/>
        </w:rPr>
        <w:t>’s</w:t>
      </w:r>
      <w:r w:rsidR="008F2841" w:rsidRPr="008F2841">
        <w:rPr>
          <w:rFonts w:ascii="Corbel" w:hAnsi="Corbel" w:cs="Linux Biolinum"/>
          <w:sz w:val="32"/>
          <w:szCs w:val="28"/>
        </w:rPr>
        <w:t xml:space="preserve"> Thesis</w:t>
      </w:r>
    </w:p>
    <w:p w14:paraId="79B27A5A" w14:textId="3A327EB5" w:rsidR="00665F52" w:rsidRPr="008F2841" w:rsidRDefault="00780E65" w:rsidP="003B7736">
      <w:pPr>
        <w:pStyle w:val="NoSpacing"/>
        <w:jc w:val="center"/>
        <w:rPr>
          <w:rFonts w:ascii="Corbel" w:hAnsi="Corbel" w:cs="Linux Biolinum"/>
          <w:i/>
          <w:szCs w:val="28"/>
        </w:rPr>
      </w:pPr>
      <w:r w:rsidRPr="006F29DA">
        <w:rPr>
          <w:rFonts w:ascii="Corbel" w:hAnsi="Corbel" w:cs="Linux Biolinum"/>
          <w:i/>
          <w:szCs w:val="28"/>
        </w:rPr>
        <w:t>In the program Advanced Optical Technologie</w:t>
      </w:r>
      <w:r>
        <w:rPr>
          <w:rFonts w:ascii="Corbel" w:hAnsi="Corbel" w:cs="Linux Biolinum"/>
          <w:i/>
          <w:szCs w:val="28"/>
        </w:rPr>
        <w:t>s</w:t>
      </w:r>
      <w:r w:rsidR="00056198" w:rsidRPr="008F2841">
        <w:rPr>
          <w:rFonts w:ascii="Corbel" w:hAnsi="Corbel" w:cs="Linux Biolinum"/>
          <w:i/>
          <w:szCs w:val="28"/>
        </w:rPr>
        <w:br/>
      </w:r>
      <w:r w:rsidR="008F2841" w:rsidRPr="008F2841">
        <w:rPr>
          <w:rFonts w:ascii="Corbel" w:hAnsi="Corbel" w:cs="Linux Biolinum"/>
          <w:i/>
          <w:szCs w:val="28"/>
        </w:rPr>
        <w:t>to acquire the academic degree</w:t>
      </w:r>
    </w:p>
    <w:p w14:paraId="4F0CC83A" w14:textId="77777777" w:rsidR="00665F52" w:rsidRPr="00453128" w:rsidRDefault="00665F52" w:rsidP="003B7736">
      <w:pPr>
        <w:pStyle w:val="NoSpacing"/>
        <w:jc w:val="center"/>
        <w:rPr>
          <w:rFonts w:ascii="Corbel" w:hAnsi="Corbel" w:cs="Linux Biolinum"/>
          <w:i/>
          <w:szCs w:val="28"/>
          <w:lang w:val="en-GB"/>
        </w:rPr>
      </w:pPr>
      <w:r w:rsidRPr="00453128">
        <w:rPr>
          <w:rFonts w:ascii="Corbel" w:hAnsi="Corbel" w:cs="Linux Biolinum"/>
          <w:i/>
          <w:szCs w:val="28"/>
          <w:lang w:val="en-GB"/>
        </w:rPr>
        <w:t>Master of Science (M.Sc.)</w:t>
      </w:r>
    </w:p>
    <w:p w14:paraId="386A4AE3" w14:textId="77777777" w:rsidR="00665F52" w:rsidRPr="00453128" w:rsidRDefault="00665F52" w:rsidP="003B7736">
      <w:pPr>
        <w:pStyle w:val="NoSpacing"/>
        <w:jc w:val="center"/>
        <w:rPr>
          <w:rFonts w:ascii="Corbel" w:hAnsi="Corbel" w:cs="Linux Biolinum"/>
          <w:szCs w:val="28"/>
          <w:lang w:val="en-GB"/>
        </w:rPr>
      </w:pPr>
    </w:p>
    <w:p w14:paraId="60C7BCEE" w14:textId="77777777" w:rsidR="00602BAD" w:rsidRPr="00453128" w:rsidRDefault="00602BAD" w:rsidP="003B7736">
      <w:pPr>
        <w:pStyle w:val="NoSpacing"/>
        <w:jc w:val="center"/>
        <w:rPr>
          <w:rFonts w:ascii="Corbel" w:hAnsi="Corbel" w:cs="Linux Biolinum"/>
          <w:szCs w:val="28"/>
          <w:lang w:val="en-GB"/>
        </w:rPr>
      </w:pPr>
    </w:p>
    <w:p w14:paraId="69A7E7D3" w14:textId="77777777" w:rsidR="005D0109" w:rsidRPr="00453128" w:rsidRDefault="005D0109" w:rsidP="003B7736">
      <w:pPr>
        <w:pStyle w:val="NoSpacing"/>
        <w:jc w:val="center"/>
        <w:rPr>
          <w:rFonts w:ascii="Corbel" w:hAnsi="Corbel" w:cs="Linux Biolinum"/>
          <w:szCs w:val="28"/>
          <w:lang w:val="en-GB"/>
        </w:rPr>
      </w:pPr>
    </w:p>
    <w:p w14:paraId="69758309" w14:textId="77777777" w:rsidR="00602BAD" w:rsidRPr="00BB3554" w:rsidRDefault="008F2841" w:rsidP="003B7736">
      <w:pPr>
        <w:pStyle w:val="NoSpacing"/>
        <w:jc w:val="center"/>
        <w:rPr>
          <w:rFonts w:ascii="Corbel" w:hAnsi="Corbel" w:cs="Linux Biolinum"/>
          <w:szCs w:val="28"/>
        </w:rPr>
      </w:pPr>
      <w:r w:rsidRPr="00BB3554">
        <w:rPr>
          <w:rFonts w:ascii="Corbel" w:hAnsi="Corbel" w:cs="Linux Biolinum"/>
          <w:i/>
          <w:szCs w:val="28"/>
        </w:rPr>
        <w:t>Submitted by</w:t>
      </w:r>
    </w:p>
    <w:p w14:paraId="5C30D3FF" w14:textId="6AB3737D" w:rsidR="00665F52" w:rsidRPr="00BB3554" w:rsidRDefault="00780E65" w:rsidP="003B7736">
      <w:pPr>
        <w:pStyle w:val="NoSpacing"/>
        <w:jc w:val="center"/>
        <w:rPr>
          <w:rFonts w:ascii="Corbel" w:hAnsi="Corbel" w:cs="Linux Biolinum"/>
          <w:sz w:val="32"/>
          <w:szCs w:val="28"/>
        </w:rPr>
      </w:pPr>
      <w:r>
        <w:rPr>
          <w:rFonts w:ascii="Corbel" w:hAnsi="Corbel" w:cs="Linux Biolinum"/>
          <w:sz w:val="32"/>
          <w:szCs w:val="28"/>
        </w:rPr>
        <w:t>Sergei Dobrovolskii</w:t>
      </w:r>
    </w:p>
    <w:p w14:paraId="5841D4C6" w14:textId="574357F2" w:rsidR="00665F52" w:rsidRPr="001B73B6" w:rsidRDefault="00665F52" w:rsidP="003B7736">
      <w:pPr>
        <w:pStyle w:val="NoSpacing"/>
        <w:jc w:val="center"/>
        <w:rPr>
          <w:rFonts w:ascii="Corbel" w:hAnsi="Corbel" w:cs="Linux Biolinum"/>
          <w:szCs w:val="28"/>
        </w:rPr>
      </w:pPr>
      <w:r w:rsidRPr="001B73B6">
        <w:rPr>
          <w:rFonts w:ascii="Corbel" w:hAnsi="Corbel" w:cs="Linux Biolinum"/>
          <w:szCs w:val="28"/>
        </w:rPr>
        <w:t>Matrikelnummer</w:t>
      </w:r>
      <w:r w:rsidR="006D6802" w:rsidRPr="001B73B6">
        <w:rPr>
          <w:rFonts w:ascii="Corbel" w:hAnsi="Corbel" w:cs="Linux Biolinum"/>
          <w:szCs w:val="28"/>
        </w:rPr>
        <w:t xml:space="preserve">: </w:t>
      </w:r>
      <w:r w:rsidR="00780E65" w:rsidRPr="001B73B6">
        <w:rPr>
          <w:rFonts w:ascii="Corbel" w:hAnsi="Corbel" w:cs="Linux Biolinum"/>
          <w:szCs w:val="28"/>
        </w:rPr>
        <w:t>22745251</w:t>
      </w:r>
    </w:p>
    <w:p w14:paraId="597468E9" w14:textId="77777777" w:rsidR="00D31295" w:rsidRPr="001B73B6" w:rsidRDefault="00D31295" w:rsidP="00780E65">
      <w:pPr>
        <w:pStyle w:val="NoSpacing"/>
        <w:rPr>
          <w:rFonts w:ascii="Corbel" w:hAnsi="Corbel" w:cs="Linux Biolinum"/>
          <w:szCs w:val="28"/>
        </w:rPr>
      </w:pPr>
    </w:p>
    <w:p w14:paraId="61E9A043" w14:textId="4D81064D" w:rsidR="00665F52" w:rsidRPr="00487500" w:rsidRDefault="00602BAD" w:rsidP="003B7736">
      <w:pPr>
        <w:pStyle w:val="NoSpacing"/>
        <w:jc w:val="center"/>
        <w:rPr>
          <w:rFonts w:ascii="Corbel" w:hAnsi="Corbel" w:cs="Linux Biolinum"/>
          <w:szCs w:val="28"/>
        </w:rPr>
      </w:pPr>
      <w:r w:rsidRPr="00487500">
        <w:rPr>
          <w:rFonts w:ascii="Corbel" w:hAnsi="Corbel" w:cs="Linux Biolinum"/>
          <w:szCs w:val="28"/>
        </w:rPr>
        <w:t>Erlangen,</w:t>
      </w:r>
      <w:r w:rsidR="00073320" w:rsidRPr="00487500">
        <w:rPr>
          <w:rFonts w:ascii="Corbel" w:hAnsi="Corbel" w:cs="Linux Biolinum"/>
          <w:szCs w:val="28"/>
        </w:rPr>
        <w:t xml:space="preserve"> </w:t>
      </w:r>
      <w:r w:rsidR="00A573A3">
        <w:rPr>
          <w:rFonts w:ascii="Corbel" w:hAnsi="Corbel" w:cs="Linux Biolinum"/>
          <w:szCs w:val="28"/>
        </w:rPr>
        <w:t>22</w:t>
      </w:r>
      <w:r w:rsidR="00101E90" w:rsidRPr="00487500">
        <w:rPr>
          <w:rFonts w:ascii="Corbel" w:hAnsi="Corbel" w:cs="Linux Biolinum"/>
          <w:szCs w:val="28"/>
        </w:rPr>
        <w:t>.09.2022</w:t>
      </w:r>
    </w:p>
    <w:p w14:paraId="5AB62093" w14:textId="77777777" w:rsidR="006D6802" w:rsidRPr="00487500" w:rsidRDefault="006D6802" w:rsidP="005D0109">
      <w:pPr>
        <w:pStyle w:val="NoSpacing"/>
        <w:jc w:val="center"/>
        <w:rPr>
          <w:rFonts w:ascii="Corbel" w:hAnsi="Corbel" w:cs="Linux Biolinum"/>
          <w:szCs w:val="28"/>
        </w:rPr>
      </w:pPr>
    </w:p>
    <w:p w14:paraId="180C995F" w14:textId="77777777" w:rsidR="005E2E0C" w:rsidRPr="00487500" w:rsidRDefault="005E2E0C" w:rsidP="005D0109">
      <w:pPr>
        <w:pStyle w:val="NoSpacing"/>
        <w:jc w:val="center"/>
        <w:rPr>
          <w:rFonts w:ascii="Corbel" w:hAnsi="Corbel" w:cs="Linux Biolinum"/>
          <w:szCs w:val="28"/>
        </w:rPr>
      </w:pPr>
    </w:p>
    <w:p w14:paraId="36648F8E" w14:textId="77777777" w:rsidR="00665F52" w:rsidRPr="00487500" w:rsidRDefault="008F2841" w:rsidP="003B7736">
      <w:pPr>
        <w:pStyle w:val="NoSpacing"/>
        <w:jc w:val="center"/>
        <w:rPr>
          <w:rFonts w:ascii="Corbel" w:hAnsi="Corbel" w:cs="Linux Biolinum"/>
          <w:i/>
          <w:szCs w:val="28"/>
        </w:rPr>
      </w:pPr>
      <w:r w:rsidRPr="00487500">
        <w:rPr>
          <w:rFonts w:ascii="Corbel" w:hAnsi="Corbel" w:cs="Linux Biolinum"/>
          <w:i/>
          <w:szCs w:val="28"/>
        </w:rPr>
        <w:t>Supervisors</w:t>
      </w:r>
      <w:r w:rsidR="00665F52" w:rsidRPr="00487500">
        <w:rPr>
          <w:rFonts w:ascii="Corbel" w:hAnsi="Corbel" w:cs="Linux Biolinum"/>
          <w:i/>
          <w:szCs w:val="28"/>
        </w:rPr>
        <w:t>:</w:t>
      </w:r>
    </w:p>
    <w:p w14:paraId="769D4B46" w14:textId="277BC978" w:rsidR="003A0A13" w:rsidRPr="003A4FC2" w:rsidRDefault="003A4FC2" w:rsidP="00FD21D0">
      <w:pPr>
        <w:pStyle w:val="NoSpacing"/>
        <w:jc w:val="center"/>
        <w:rPr>
          <w:rFonts w:ascii="Corbel" w:hAnsi="Corbel" w:cs="Linux Biolinum"/>
          <w:szCs w:val="28"/>
        </w:rPr>
      </w:pPr>
      <w:r w:rsidRPr="003A4FC2">
        <w:rPr>
          <w:rFonts w:ascii="Corbel" w:hAnsi="Corbel" w:cs="Linux Biolinum"/>
          <w:szCs w:val="28"/>
        </w:rPr>
        <w:t xml:space="preserve">PD </w:t>
      </w:r>
      <w:r w:rsidR="00443AEE" w:rsidRPr="003A4FC2">
        <w:rPr>
          <w:rFonts w:ascii="Corbel" w:hAnsi="Corbel" w:cs="Linux Biolinum"/>
          <w:szCs w:val="28"/>
        </w:rPr>
        <w:t xml:space="preserve">Dr. Sebastian Schürmann </w:t>
      </w:r>
    </w:p>
    <w:p w14:paraId="0B5DB90A" w14:textId="77777777" w:rsidR="007140A0" w:rsidRPr="003A4FC2" w:rsidRDefault="007140A0" w:rsidP="00416208">
      <w:pPr>
        <w:sectPr w:rsidR="007140A0" w:rsidRPr="003A4FC2" w:rsidSect="00443AEE">
          <w:footerReference w:type="default" r:id="rId10"/>
          <w:pgSz w:w="11906" w:h="16838" w:code="9"/>
          <w:pgMar w:top="2098" w:right="1985" w:bottom="1985" w:left="1985" w:header="1418" w:footer="1418" w:gutter="0"/>
          <w:cols w:space="708"/>
          <w:titlePg/>
          <w:docGrid w:linePitch="360"/>
        </w:sectPr>
      </w:pPr>
    </w:p>
    <w:p w14:paraId="25906ACF" w14:textId="77777777" w:rsidR="00116B89" w:rsidRPr="003A4FC2" w:rsidRDefault="00116B89">
      <w:pPr>
        <w:spacing w:after="0" w:line="240" w:lineRule="auto"/>
        <w:jc w:val="left"/>
        <w:rPr>
          <w:rFonts w:ascii="Corbel" w:hAnsi="Corbel"/>
          <w:sz w:val="28"/>
          <w:szCs w:val="32"/>
        </w:rPr>
      </w:pPr>
      <w:r w:rsidRPr="003A4FC2">
        <w:rPr>
          <w:rFonts w:ascii="Corbel" w:hAnsi="Corbel"/>
          <w:sz w:val="28"/>
          <w:szCs w:val="32"/>
        </w:rPr>
        <w:lastRenderedPageBreak/>
        <w:br w:type="page"/>
      </w:r>
    </w:p>
    <w:p w14:paraId="3DE147E6" w14:textId="77777777" w:rsidR="002B0FB1" w:rsidRDefault="002B0FB1" w:rsidP="002B0FB1">
      <w:pPr>
        <w:spacing w:after="120" w:line="240" w:lineRule="auto"/>
        <w:jc w:val="center"/>
        <w:rPr>
          <w:rFonts w:ascii="Corbel" w:hAnsi="Corbel"/>
          <w:b/>
          <w:bCs/>
          <w:iCs/>
          <w:sz w:val="28"/>
        </w:rPr>
      </w:pPr>
      <w:r w:rsidRPr="00E2414A">
        <w:rPr>
          <w:rFonts w:ascii="Corbel" w:hAnsi="Corbel"/>
          <w:sz w:val="28"/>
          <w:szCs w:val="32"/>
        </w:rPr>
        <w:lastRenderedPageBreak/>
        <w:t>Abstract</w:t>
      </w:r>
      <w:r>
        <w:rPr>
          <w:rFonts w:ascii="Corbel" w:hAnsi="Corbel"/>
          <w:b/>
          <w:sz w:val="28"/>
        </w:rPr>
        <w:br/>
      </w:r>
      <w:r w:rsidRPr="00245F99">
        <w:rPr>
          <w:rFonts w:ascii="Corbel" w:hAnsi="Corbel"/>
          <w:b/>
          <w:bCs/>
          <w:iCs/>
          <w:sz w:val="28"/>
        </w:rPr>
        <w:t xml:space="preserve"> </w:t>
      </w:r>
      <w:r w:rsidRPr="00A941D6">
        <w:rPr>
          <w:rFonts w:ascii="Corbel" w:hAnsi="Corbel"/>
          <w:b/>
          <w:bCs/>
          <w:iCs/>
          <w:sz w:val="28"/>
        </w:rPr>
        <w:t xml:space="preserve">Design and Evaluation of a Deep Learning Approach to </w:t>
      </w:r>
      <w:r>
        <w:rPr>
          <w:rFonts w:ascii="Corbel" w:hAnsi="Corbel"/>
          <w:b/>
          <w:bCs/>
          <w:iCs/>
          <w:sz w:val="28"/>
        </w:rPr>
        <w:br/>
      </w:r>
      <w:r w:rsidRPr="00A941D6">
        <w:rPr>
          <w:rFonts w:ascii="Corbel" w:hAnsi="Corbel"/>
          <w:b/>
          <w:bCs/>
          <w:iCs/>
          <w:sz w:val="28"/>
        </w:rPr>
        <w:t xml:space="preserve">Quantify </w:t>
      </w:r>
      <w:r>
        <w:rPr>
          <w:rFonts w:ascii="Corbel" w:hAnsi="Corbel"/>
          <w:b/>
          <w:bCs/>
          <w:iCs/>
          <w:sz w:val="28"/>
        </w:rPr>
        <w:t>I</w:t>
      </w:r>
      <w:r w:rsidRPr="00A941D6">
        <w:rPr>
          <w:rFonts w:ascii="Corbel" w:hAnsi="Corbel"/>
          <w:b/>
          <w:bCs/>
          <w:iCs/>
          <w:sz w:val="28"/>
        </w:rPr>
        <w:t xml:space="preserve">mmune Cell Infiltrates in </w:t>
      </w:r>
      <w:r>
        <w:rPr>
          <w:rFonts w:ascii="Corbel" w:hAnsi="Corbel"/>
          <w:b/>
          <w:bCs/>
          <w:iCs/>
          <w:sz w:val="28"/>
        </w:rPr>
        <w:br/>
      </w:r>
      <w:r w:rsidRPr="00A941D6">
        <w:rPr>
          <w:rFonts w:ascii="Corbel" w:hAnsi="Corbel"/>
          <w:b/>
          <w:bCs/>
          <w:iCs/>
          <w:sz w:val="28"/>
        </w:rPr>
        <w:t xml:space="preserve">Volumetric </w:t>
      </w:r>
      <w:r>
        <w:rPr>
          <w:rFonts w:ascii="Corbel" w:hAnsi="Corbel"/>
          <w:b/>
          <w:bCs/>
          <w:iCs/>
          <w:sz w:val="28"/>
        </w:rPr>
        <w:t>A</w:t>
      </w:r>
      <w:r w:rsidRPr="00A941D6">
        <w:rPr>
          <w:rFonts w:ascii="Corbel" w:hAnsi="Corbel"/>
          <w:b/>
          <w:bCs/>
          <w:iCs/>
          <w:sz w:val="28"/>
        </w:rPr>
        <w:t>utofluorescence Image Data</w:t>
      </w:r>
    </w:p>
    <w:p w14:paraId="06902996" w14:textId="69BD225F" w:rsidR="002B0FB1" w:rsidRDefault="002B0FB1" w:rsidP="002B0FB1">
      <w:pPr>
        <w:pStyle w:val="NoSpacing"/>
      </w:pPr>
      <w:r>
        <w:t xml:space="preserve">Immune cells infiltrating into tissue are an important factor in inflammatory processes. An automated quantification of immune cells in a tissue volume would therefore be of great value yet poses a very challenging task. </w:t>
      </w:r>
    </w:p>
    <w:p w14:paraId="6398099A" w14:textId="77777777" w:rsidR="002B0FB1" w:rsidRDefault="002B0FB1" w:rsidP="002B0FB1">
      <w:pPr>
        <w:pStyle w:val="NoSpacing"/>
      </w:pPr>
      <w:r>
        <w:t xml:space="preserve">In this thesis, a Deep Neural Network is implemented to approach the problem of immune cell quantification in volumetric autofluorescence image data acquired from colon tissue with a multiphoton microscope. Deep neural networks may perform remarkably in tasks like picture segmentation and classification, but they need a lot of training data to do so. When images are three-dimensional, labeling training data becomes considerably more difficult. As an intermediate step to address this issue, a 3D cell simulation framework was developed in this thesis, which can create unlimited annotated datasets resembling real 3D image stacks for training and testing neural networks.  Furthermore, a deep convolutional network for automated cell classification in tissue volumes was developed based on LinkNet architecture and evaluated using simulated datasets and real image stacks. </w:t>
      </w:r>
    </w:p>
    <w:p w14:paraId="5AB535EE" w14:textId="77777777" w:rsidR="002B0FB1" w:rsidRPr="00907DB5" w:rsidRDefault="002B0FB1" w:rsidP="002B0FB1">
      <w:pPr>
        <w:spacing w:after="120" w:line="240" w:lineRule="auto"/>
        <w:jc w:val="center"/>
        <w:rPr>
          <w:rFonts w:ascii="Corbel" w:hAnsi="Corbel"/>
          <w:sz w:val="28"/>
          <w:szCs w:val="32"/>
        </w:rPr>
      </w:pPr>
    </w:p>
    <w:p w14:paraId="74E2D542" w14:textId="77777777" w:rsidR="002B0FB1" w:rsidRPr="00E4450D" w:rsidRDefault="002B0FB1" w:rsidP="002B0FB1">
      <w:pPr>
        <w:spacing w:after="120" w:line="240" w:lineRule="auto"/>
        <w:jc w:val="center"/>
        <w:rPr>
          <w:rFonts w:ascii="Corbel" w:hAnsi="Corbel"/>
          <w:sz w:val="32"/>
          <w:szCs w:val="32"/>
          <w:lang w:val="de-DE"/>
        </w:rPr>
      </w:pPr>
      <w:r w:rsidRPr="00E4450D">
        <w:rPr>
          <w:rFonts w:ascii="Corbel" w:hAnsi="Corbel"/>
          <w:sz w:val="28"/>
          <w:szCs w:val="32"/>
          <w:lang w:val="de-DE"/>
        </w:rPr>
        <w:t>Zusammenfassung</w:t>
      </w:r>
    </w:p>
    <w:p w14:paraId="3D1C3119" w14:textId="77777777" w:rsidR="002B0FB1" w:rsidRPr="00E4450D" w:rsidRDefault="002B0FB1" w:rsidP="002B0FB1">
      <w:pPr>
        <w:spacing w:after="120" w:line="240" w:lineRule="auto"/>
        <w:jc w:val="center"/>
        <w:rPr>
          <w:rFonts w:ascii="Corbel" w:hAnsi="Corbel"/>
          <w:b/>
          <w:sz w:val="28"/>
          <w:lang w:val="de-DE"/>
        </w:rPr>
      </w:pPr>
      <w:r w:rsidRPr="00E4450D">
        <w:rPr>
          <w:rFonts w:ascii="Corbel" w:hAnsi="Corbel"/>
          <w:b/>
          <w:sz w:val="28"/>
          <w:lang w:val="de-DE"/>
        </w:rPr>
        <w:t>Design und Evaluierung eines Deep-Learning</w:t>
      </w:r>
      <w:r>
        <w:rPr>
          <w:rFonts w:ascii="Corbel" w:hAnsi="Corbel"/>
          <w:b/>
          <w:sz w:val="28"/>
          <w:lang w:val="de-DE"/>
        </w:rPr>
        <w:t xml:space="preserve"> </w:t>
      </w:r>
      <w:r w:rsidRPr="00E4450D">
        <w:rPr>
          <w:rFonts w:ascii="Corbel" w:hAnsi="Corbel"/>
          <w:b/>
          <w:sz w:val="28"/>
          <w:lang w:val="de-DE"/>
        </w:rPr>
        <w:t xml:space="preserve">Ansatzes zur </w:t>
      </w:r>
      <w:r>
        <w:rPr>
          <w:rFonts w:ascii="Corbel" w:hAnsi="Corbel"/>
          <w:b/>
          <w:sz w:val="28"/>
          <w:lang w:val="de-DE"/>
        </w:rPr>
        <w:br/>
      </w:r>
      <w:r w:rsidRPr="00E4450D">
        <w:rPr>
          <w:rFonts w:ascii="Corbel" w:hAnsi="Corbel"/>
          <w:b/>
          <w:sz w:val="28"/>
          <w:lang w:val="de-DE"/>
        </w:rPr>
        <w:t>Quantifizierung von Immunzellinfiltraten</w:t>
      </w:r>
      <w:r>
        <w:rPr>
          <w:rFonts w:ascii="Corbel" w:hAnsi="Corbel"/>
          <w:b/>
          <w:sz w:val="28"/>
          <w:lang w:val="de-DE"/>
        </w:rPr>
        <w:t xml:space="preserve"> in </w:t>
      </w:r>
      <w:r>
        <w:rPr>
          <w:rFonts w:ascii="Corbel" w:hAnsi="Corbel"/>
          <w:b/>
          <w:sz w:val="28"/>
          <w:lang w:val="de-DE"/>
        </w:rPr>
        <w:br/>
        <w:t>volumetrischen</w:t>
      </w:r>
      <w:r w:rsidRPr="00E4450D">
        <w:rPr>
          <w:rFonts w:ascii="Corbel" w:hAnsi="Corbel"/>
          <w:b/>
          <w:sz w:val="28"/>
          <w:lang w:val="de-DE"/>
        </w:rPr>
        <w:t xml:space="preserve"> Autofluoreszenz</w:t>
      </w:r>
      <w:r>
        <w:rPr>
          <w:rFonts w:ascii="Corbel" w:hAnsi="Corbel"/>
          <w:b/>
          <w:sz w:val="28"/>
          <w:lang w:val="de-DE"/>
        </w:rPr>
        <w:t>-Bild</w:t>
      </w:r>
      <w:r w:rsidRPr="00E4450D">
        <w:rPr>
          <w:rFonts w:ascii="Corbel" w:hAnsi="Corbel"/>
          <w:b/>
          <w:sz w:val="28"/>
          <w:lang w:val="de-DE"/>
        </w:rPr>
        <w:t xml:space="preserve">daten </w:t>
      </w:r>
    </w:p>
    <w:p w14:paraId="7D946A1D" w14:textId="246C0AA8" w:rsidR="002B0FB1" w:rsidRDefault="002B0FB1" w:rsidP="002B0FB1">
      <w:pPr>
        <w:pStyle w:val="NoSpacing"/>
        <w:rPr>
          <w:lang w:val="de-DE"/>
        </w:rPr>
      </w:pPr>
      <w:r>
        <w:rPr>
          <w:lang w:val="de-DE"/>
        </w:rPr>
        <w:t xml:space="preserve">Immunzellinfiltration in Gewebe ist ein wichtiger Faktor in Entzündungsprozessen. Eine automatisierte Quantifizierung von Immunzellen in Gewebe ist daher von hohem Wert, stellt aber eine sehr schwierige Aufgabe dar. </w:t>
      </w:r>
    </w:p>
    <w:p w14:paraId="7EB968D0" w14:textId="2F8D66A0" w:rsidR="002B0FB1" w:rsidRPr="00E4450D" w:rsidRDefault="002B0FB1" w:rsidP="002B0FB1">
      <w:pPr>
        <w:pStyle w:val="NoSpacing"/>
        <w:rPr>
          <w:lang w:val="de-DE"/>
        </w:rPr>
      </w:pPr>
      <w:r>
        <w:rPr>
          <w:lang w:val="de-DE"/>
        </w:rPr>
        <w:t xml:space="preserve">Im Rahmen dieser Masterarbeit wurde das Problem mit Hilfe eines Deep Neural Networks adressiert. </w:t>
      </w:r>
      <w:r w:rsidRPr="00E4450D">
        <w:rPr>
          <w:lang w:val="de-DE"/>
        </w:rPr>
        <w:t>Deep Neural Networks sind eine der Techniken, die im Datenanalyseprozess verwendet werden. Diese Netzwerke können bei Aufgaben wie der Bildsegmentierung und -klassifizierung bemerkenswerte Leistungen erbringen, benötigen dafür jedoch viele Trainingsdaten. Wenn Bilder dreidimensional sind, wird die Kennzeichnung von Trainingsdaten erheblich schwieriger. Um dieses Problem anzugehen, ist ein Simulator für synthetische Daten erforderlich, um dieses Problem zu lösen. Es kann unbegrenzt kommentierte Daten für neuronale Netze erstellen, um deren Leistung zu testen. Diese Arbeit entwickelt einen Simulationsrahmen, vergleicht seine Ergebnisse mit tatsächlichen Stapeln, die mit einem Multiphotonenmikroskop aufgenommen wurden, und trainiert ein tiefes Faltungsnetzwerk, das diese künstlichen Daten verwendet, um Immunzellen zu zählen und zu klassifizieren.</w:t>
      </w:r>
    </w:p>
    <w:p w14:paraId="60FDD869" w14:textId="77777777" w:rsidR="00443AEE" w:rsidRPr="00E4450D" w:rsidRDefault="00443AEE" w:rsidP="00921D3D">
      <w:pPr>
        <w:pStyle w:val="NoSpacing"/>
        <w:rPr>
          <w:lang w:val="de-DE"/>
        </w:rPr>
      </w:pPr>
    </w:p>
    <w:p w14:paraId="6FFA5C96" w14:textId="77777777" w:rsidR="005A7620" w:rsidRPr="002B0FB1" w:rsidRDefault="005A7620" w:rsidP="00F57438">
      <w:pPr>
        <w:pStyle w:val="NoSpacing"/>
        <w:rPr>
          <w:lang w:val="de-DE"/>
        </w:rPr>
      </w:pPr>
    </w:p>
    <w:p w14:paraId="50C3C806" w14:textId="2BD6F178" w:rsidR="00F57438" w:rsidRPr="002B0FB1" w:rsidRDefault="00F57438" w:rsidP="00F57438">
      <w:pPr>
        <w:pStyle w:val="NoSpacing"/>
        <w:rPr>
          <w:lang w:val="de-DE"/>
        </w:rPr>
        <w:sectPr w:rsidR="00F57438" w:rsidRPr="002B0FB1" w:rsidSect="005E2E0C">
          <w:footerReference w:type="default" r:id="rId11"/>
          <w:pgSz w:w="11906" w:h="16838" w:code="9"/>
          <w:pgMar w:top="1559" w:right="1985" w:bottom="2126" w:left="1985" w:header="1418" w:footer="1418" w:gutter="0"/>
          <w:cols w:space="708"/>
          <w:titlePg/>
          <w:docGrid w:linePitch="360"/>
        </w:sectPr>
      </w:pPr>
    </w:p>
    <w:p w14:paraId="01DD7729" w14:textId="77777777" w:rsidR="00116B89" w:rsidRPr="002B0FB1" w:rsidRDefault="00116B89">
      <w:pPr>
        <w:spacing w:after="0" w:line="240" w:lineRule="auto"/>
        <w:jc w:val="left"/>
        <w:rPr>
          <w:lang w:val="de-DE"/>
        </w:rPr>
      </w:pPr>
      <w:r w:rsidRPr="002B0FB1">
        <w:rPr>
          <w:lang w:val="de-DE"/>
        </w:rPr>
        <w:lastRenderedPageBreak/>
        <w:br w:type="page"/>
      </w:r>
    </w:p>
    <w:p w14:paraId="2830FF5E" w14:textId="77777777" w:rsidR="00C72123" w:rsidRPr="002B0FB1" w:rsidRDefault="00C72123" w:rsidP="00C72123">
      <w:pPr>
        <w:rPr>
          <w:lang w:val="de-DE"/>
        </w:rPr>
      </w:pPr>
    </w:p>
    <w:p w14:paraId="7AC177B6" w14:textId="77777777" w:rsidR="00BE4ED0" w:rsidRPr="00BE4ED0" w:rsidRDefault="008F2841" w:rsidP="00BE4ED0">
      <w:pPr>
        <w:pStyle w:val="berschrift1ohneNum"/>
      </w:pPr>
      <w:r>
        <w:t>Table of Content</w:t>
      </w:r>
    </w:p>
    <w:p w14:paraId="0AA119EB" w14:textId="41DB79F0" w:rsidR="00246863" w:rsidRDefault="00815867">
      <w:pPr>
        <w:pStyle w:val="TOC1"/>
        <w:rPr>
          <w:ins w:id="0" w:author="Sergei Dobrovolskii" w:date="2022-09-29T12:09:00Z"/>
          <w:rFonts w:asciiTheme="minorHAnsi" w:eastAsiaTheme="minorEastAsia" w:hAnsiTheme="minorHAnsi" w:cstheme="minorBidi"/>
          <w:b w:val="0"/>
          <w:noProof/>
          <w:lang w:val="en-DE" w:eastAsia="en-GB"/>
        </w:rPr>
      </w:pPr>
      <w:r w:rsidRPr="002B6D59">
        <w:fldChar w:fldCharType="begin"/>
      </w:r>
      <w:r w:rsidR="00091C50" w:rsidRPr="002B6D59">
        <w:instrText xml:space="preserve"> TOC \o "1-3" \h \z \u </w:instrText>
      </w:r>
      <w:r w:rsidRPr="002B6D59">
        <w:fldChar w:fldCharType="separate"/>
      </w:r>
      <w:ins w:id="1" w:author="Sergei Dobrovolskii" w:date="2022-09-29T12:09:00Z">
        <w:r w:rsidR="00246863" w:rsidRPr="007027AE">
          <w:rPr>
            <w:rStyle w:val="Hyperlink"/>
            <w:noProof/>
          </w:rPr>
          <w:fldChar w:fldCharType="begin"/>
        </w:r>
        <w:r w:rsidR="00246863" w:rsidRPr="007027AE">
          <w:rPr>
            <w:rStyle w:val="Hyperlink"/>
            <w:noProof/>
          </w:rPr>
          <w:instrText xml:space="preserve"> </w:instrText>
        </w:r>
        <w:r w:rsidR="00246863">
          <w:rPr>
            <w:noProof/>
          </w:rPr>
          <w:instrText>HYPERLINK \l "_Toc115345800"</w:instrText>
        </w:r>
        <w:r w:rsidR="00246863" w:rsidRPr="007027AE">
          <w:rPr>
            <w:rStyle w:val="Hyperlink"/>
            <w:noProof/>
          </w:rPr>
          <w:instrText xml:space="preserve"> </w:instrText>
        </w:r>
        <w:r w:rsidR="00246863" w:rsidRPr="007027AE">
          <w:rPr>
            <w:rStyle w:val="Hyperlink"/>
            <w:noProof/>
          </w:rPr>
        </w:r>
        <w:r w:rsidR="00246863" w:rsidRPr="007027AE">
          <w:rPr>
            <w:rStyle w:val="Hyperlink"/>
            <w:noProof/>
          </w:rPr>
          <w:fldChar w:fldCharType="separate"/>
        </w:r>
        <w:r w:rsidR="00246863" w:rsidRPr="007027AE">
          <w:rPr>
            <w:rStyle w:val="Hyperlink"/>
            <w:noProof/>
          </w:rPr>
          <w:t>1</w:t>
        </w:r>
        <w:r w:rsidR="00246863">
          <w:rPr>
            <w:rFonts w:asciiTheme="minorHAnsi" w:eastAsiaTheme="minorEastAsia" w:hAnsiTheme="minorHAnsi" w:cstheme="minorBidi"/>
            <w:b w:val="0"/>
            <w:noProof/>
            <w:lang w:val="en-DE" w:eastAsia="en-GB"/>
          </w:rPr>
          <w:tab/>
        </w:r>
        <w:r w:rsidR="00246863" w:rsidRPr="007027AE">
          <w:rPr>
            <w:rStyle w:val="Hyperlink"/>
            <w:noProof/>
          </w:rPr>
          <w:t>Introduction</w:t>
        </w:r>
        <w:r w:rsidR="00246863">
          <w:rPr>
            <w:noProof/>
            <w:webHidden/>
          </w:rPr>
          <w:tab/>
        </w:r>
        <w:r w:rsidR="00246863">
          <w:rPr>
            <w:noProof/>
            <w:webHidden/>
          </w:rPr>
          <w:fldChar w:fldCharType="begin"/>
        </w:r>
        <w:r w:rsidR="00246863">
          <w:rPr>
            <w:noProof/>
            <w:webHidden/>
          </w:rPr>
          <w:instrText xml:space="preserve"> PAGEREF _Toc115345800 \h </w:instrText>
        </w:r>
        <w:r w:rsidR="00246863">
          <w:rPr>
            <w:noProof/>
            <w:webHidden/>
          </w:rPr>
        </w:r>
      </w:ins>
      <w:r w:rsidR="00246863">
        <w:rPr>
          <w:noProof/>
          <w:webHidden/>
        </w:rPr>
        <w:fldChar w:fldCharType="separate"/>
      </w:r>
      <w:ins w:id="2" w:author="Sergei Dobrovolskii" w:date="2022-09-29T12:09:00Z">
        <w:r w:rsidR="00246863">
          <w:rPr>
            <w:noProof/>
            <w:webHidden/>
          </w:rPr>
          <w:t>9</w:t>
        </w:r>
        <w:r w:rsidR="00246863">
          <w:rPr>
            <w:noProof/>
            <w:webHidden/>
          </w:rPr>
          <w:fldChar w:fldCharType="end"/>
        </w:r>
        <w:r w:rsidR="00246863" w:rsidRPr="007027AE">
          <w:rPr>
            <w:rStyle w:val="Hyperlink"/>
            <w:noProof/>
          </w:rPr>
          <w:fldChar w:fldCharType="end"/>
        </w:r>
      </w:ins>
    </w:p>
    <w:p w14:paraId="616C0397" w14:textId="734C490C" w:rsidR="00246863" w:rsidRDefault="00246863">
      <w:pPr>
        <w:pStyle w:val="TOC1"/>
        <w:rPr>
          <w:ins w:id="3" w:author="Sergei Dobrovolskii" w:date="2022-09-29T12:09:00Z"/>
          <w:rFonts w:asciiTheme="minorHAnsi" w:eastAsiaTheme="minorEastAsia" w:hAnsiTheme="minorHAnsi" w:cstheme="minorBidi"/>
          <w:b w:val="0"/>
          <w:noProof/>
          <w:lang w:val="en-DE" w:eastAsia="en-GB"/>
        </w:rPr>
      </w:pPr>
      <w:ins w:id="4"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"_Toc115345801"</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w:t>
        </w:r>
        <w:r>
          <w:rPr>
            <w:rFonts w:asciiTheme="minorHAnsi" w:eastAsiaTheme="minorEastAsia" w:hAnsiTheme="minorHAnsi" w:cstheme="minorBidi"/>
            <w:b w:val="0"/>
            <w:noProof/>
            <w:lang w:val="en-DE" w:eastAsia="en-GB"/>
          </w:rPr>
          <w:tab/>
        </w:r>
        <w:r w:rsidRPr="007027AE">
          <w:rPr>
            <w:rStyle w:val="Hyperlink"/>
            <w:noProof/>
          </w:rPr>
          <w:t>State of the Art</w:t>
        </w:r>
        <w:r>
          <w:rPr>
            <w:noProof/>
            <w:webHidden/>
          </w:rPr>
          <w:tab/>
        </w:r>
        <w:r>
          <w:rPr>
            <w:noProof/>
            <w:webHidden/>
          </w:rPr>
          <w:fldChar w:fldCharType="begin"/>
        </w:r>
        <w:r>
          <w:rPr>
            <w:noProof/>
            <w:webHidden/>
          </w:rPr>
          <w:instrText xml:space="preserve"> PAGEREF _Toc115345801 \h </w:instrText>
        </w:r>
        <w:r>
          <w:rPr>
            <w:noProof/>
            <w:webHidden/>
          </w:rPr>
        </w:r>
      </w:ins>
      <w:r>
        <w:rPr>
          <w:noProof/>
          <w:webHidden/>
        </w:rPr>
        <w:fldChar w:fldCharType="separate"/>
      </w:r>
      <w:ins w:id="5" w:author="Sergei Dobrovolskii" w:date="2022-09-29T12:09:00Z">
        <w:r>
          <w:rPr>
            <w:noProof/>
            <w:webHidden/>
          </w:rPr>
          <w:t>11</w:t>
        </w:r>
        <w:r>
          <w:rPr>
            <w:noProof/>
            <w:webHidden/>
          </w:rPr>
          <w:fldChar w:fldCharType="end"/>
        </w:r>
        <w:r w:rsidRPr="007027AE">
          <w:rPr>
            <w:rStyle w:val="Hyperlink"/>
            <w:noProof/>
          </w:rPr>
          <w:fldChar w:fldCharType="end"/>
        </w:r>
      </w:ins>
    </w:p>
    <w:p w14:paraId="07D2B30B" w14:textId="0ACE99E4" w:rsidR="00246863" w:rsidRDefault="00246863">
      <w:pPr>
        <w:pStyle w:val="TOC2"/>
        <w:rPr>
          <w:ins w:id="6" w:author="Sergei Dobrovolskii" w:date="2022-09-29T12:09:00Z"/>
          <w:rFonts w:asciiTheme="minorHAnsi" w:eastAsiaTheme="minorEastAsia" w:hAnsiTheme="minorHAnsi" w:cstheme="minorBidi"/>
          <w:noProof/>
          <w:lang w:val="en-DE" w:eastAsia="en-GB"/>
        </w:rPr>
      </w:pPr>
      <w:ins w:id="7"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"_Toc115345802"</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2.1</w:t>
        </w:r>
        <w:r>
          <w:rPr>
            <w:rFonts w:asciiTheme="minorHAnsi" w:eastAsiaTheme="minorEastAsia" w:hAnsiTheme="minorHAnsi" w:cstheme="minorBidi"/>
            <w:noProof/>
            <w:lang w:val="en-DE" w:eastAsia="en-GB"/>
          </w:rPr>
          <w:tab/>
        </w:r>
        <w:r w:rsidRPr="007027AE">
          <w:rPr>
            <w:rStyle w:val="Hyperlink"/>
            <w:noProof/>
          </w:rPr>
          <w:t>Motivation</w:t>
        </w:r>
        <w:r>
          <w:rPr>
            <w:noProof/>
            <w:webHidden/>
          </w:rPr>
          <w:tab/>
        </w:r>
        <w:r>
          <w:rPr>
            <w:noProof/>
            <w:webHidden/>
          </w:rPr>
          <w:fldChar w:fldCharType="begin"/>
        </w:r>
        <w:r>
          <w:rPr>
            <w:noProof/>
            <w:webHidden/>
          </w:rPr>
          <w:instrText xml:space="preserve"> PAGEREF _Toc115345802 \h </w:instrText>
        </w:r>
        <w:r>
          <w:rPr>
            <w:noProof/>
            <w:webHidden/>
          </w:rPr>
        </w:r>
      </w:ins>
      <w:r>
        <w:rPr>
          <w:noProof/>
          <w:webHidden/>
        </w:rPr>
        <w:fldChar w:fldCharType="separate"/>
      </w:r>
      <w:ins w:id="8" w:author="Sergei Dobrovolskii" w:date="2022-09-29T12:09:00Z">
        <w:r>
          <w:rPr>
            <w:noProof/>
            <w:webHidden/>
          </w:rPr>
          <w:t>12</w:t>
        </w:r>
        <w:r>
          <w:rPr>
            <w:noProof/>
            <w:webHidden/>
          </w:rPr>
          <w:fldChar w:fldCharType="end"/>
        </w:r>
        <w:r w:rsidRPr="007027AE">
          <w:rPr>
            <w:rStyle w:val="Hyperlink"/>
            <w:noProof/>
          </w:rPr>
          <w:fldChar w:fldCharType="end"/>
        </w:r>
      </w:ins>
    </w:p>
    <w:p w14:paraId="392B51C9" w14:textId="7062186C" w:rsidR="00246863" w:rsidRDefault="00246863">
      <w:pPr>
        <w:pStyle w:val="TOC3"/>
        <w:rPr>
          <w:ins w:id="9" w:author="Sergei Dobrovolskii" w:date="2022-09-29T12:09:00Z"/>
          <w:rFonts w:asciiTheme="minorHAnsi" w:eastAsiaTheme="minorEastAsia" w:hAnsiTheme="minorHAnsi" w:cstheme="minorBidi"/>
          <w:noProof/>
          <w:lang w:val="en-DE" w:eastAsia="en-GB"/>
        </w:rPr>
      </w:pPr>
      <w:ins w:id="10"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"_Toc115345803"</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2.1.1</w:t>
        </w:r>
        <w:r>
          <w:rPr>
            <w:rFonts w:asciiTheme="minorHAnsi" w:eastAsiaTheme="minorEastAsia" w:hAnsiTheme="minorHAnsi" w:cstheme="minorBidi"/>
            <w:noProof/>
            <w:lang w:val="en-DE" w:eastAsia="en-GB"/>
          </w:rPr>
          <w:tab/>
        </w:r>
        <w:r w:rsidRPr="007027AE">
          <w:rPr>
            <w:rStyle w:val="Hyperlink"/>
            <w:noProof/>
            <w:lang w:eastAsia="en-GB"/>
          </w:rPr>
          <w:t>Human immune cells in colon tissue</w:t>
        </w:r>
        <w:r>
          <w:rPr>
            <w:noProof/>
            <w:webHidden/>
          </w:rPr>
          <w:tab/>
        </w:r>
        <w:r>
          <w:rPr>
            <w:noProof/>
            <w:webHidden/>
          </w:rPr>
          <w:fldChar w:fldCharType="begin"/>
        </w:r>
        <w:r>
          <w:rPr>
            <w:noProof/>
            <w:webHidden/>
          </w:rPr>
          <w:instrText xml:space="preserve"> PAGEREF _Toc115345803 \h </w:instrText>
        </w:r>
        <w:r>
          <w:rPr>
            <w:noProof/>
            <w:webHidden/>
          </w:rPr>
        </w:r>
      </w:ins>
      <w:r>
        <w:rPr>
          <w:noProof/>
          <w:webHidden/>
        </w:rPr>
        <w:fldChar w:fldCharType="separate"/>
      </w:r>
      <w:ins w:id="11" w:author="Sergei Dobrovolskii" w:date="2022-09-29T12:09:00Z">
        <w:r>
          <w:rPr>
            <w:noProof/>
            <w:webHidden/>
          </w:rPr>
          <w:t>12</w:t>
        </w:r>
        <w:r>
          <w:rPr>
            <w:noProof/>
            <w:webHidden/>
          </w:rPr>
          <w:fldChar w:fldCharType="end"/>
        </w:r>
        <w:r w:rsidRPr="007027AE">
          <w:rPr>
            <w:rStyle w:val="Hyperlink"/>
            <w:noProof/>
          </w:rPr>
          <w:fldChar w:fldCharType="end"/>
        </w:r>
      </w:ins>
    </w:p>
    <w:p w14:paraId="4DED6CFA" w14:textId="25D19842" w:rsidR="00246863" w:rsidRDefault="00246863">
      <w:pPr>
        <w:pStyle w:val="TOC3"/>
        <w:rPr>
          <w:ins w:id="12" w:author="Sergei Dobrovolskii" w:date="2022-09-29T12:09:00Z"/>
          <w:rFonts w:asciiTheme="minorHAnsi" w:eastAsiaTheme="minorEastAsia" w:hAnsiTheme="minorHAnsi" w:cstheme="minorBidi"/>
          <w:noProof/>
          <w:lang w:val="en-DE" w:eastAsia="en-GB"/>
        </w:rPr>
      </w:pPr>
      <w:ins w:id="13"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"_Toc115345804"</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2.1.2</w:t>
        </w:r>
        <w:r>
          <w:rPr>
            <w:rFonts w:asciiTheme="minorHAnsi" w:eastAsiaTheme="minorEastAsia" w:hAnsiTheme="minorHAnsi" w:cstheme="minorBidi"/>
            <w:noProof/>
            <w:lang w:val="en-DE" w:eastAsia="en-GB"/>
          </w:rPr>
          <w:tab/>
        </w:r>
        <w:r w:rsidRPr="007027AE">
          <w:rPr>
            <w:rStyle w:val="Hyperlink"/>
            <w:noProof/>
            <w:lang w:eastAsia="en-GB"/>
          </w:rPr>
          <w:t>Multiphoton Microscope</w:t>
        </w:r>
        <w:r>
          <w:rPr>
            <w:noProof/>
            <w:webHidden/>
          </w:rPr>
          <w:tab/>
        </w:r>
        <w:r>
          <w:rPr>
            <w:noProof/>
            <w:webHidden/>
          </w:rPr>
          <w:fldChar w:fldCharType="begin"/>
        </w:r>
        <w:r>
          <w:rPr>
            <w:noProof/>
            <w:webHidden/>
          </w:rPr>
          <w:instrText xml:space="preserve"> PAGEREF _Toc115345804 \h </w:instrText>
        </w:r>
        <w:r>
          <w:rPr>
            <w:noProof/>
            <w:webHidden/>
          </w:rPr>
        </w:r>
      </w:ins>
      <w:r>
        <w:rPr>
          <w:noProof/>
          <w:webHidden/>
        </w:rPr>
        <w:fldChar w:fldCharType="separate"/>
      </w:r>
      <w:ins w:id="14" w:author="Sergei Dobrovolskii" w:date="2022-09-29T12:09:00Z">
        <w:r>
          <w:rPr>
            <w:noProof/>
            <w:webHidden/>
          </w:rPr>
          <w:t>13</w:t>
        </w:r>
        <w:r>
          <w:rPr>
            <w:noProof/>
            <w:webHidden/>
          </w:rPr>
          <w:fldChar w:fldCharType="end"/>
        </w:r>
        <w:r w:rsidRPr="007027AE">
          <w:rPr>
            <w:rStyle w:val="Hyperlink"/>
            <w:noProof/>
          </w:rPr>
          <w:fldChar w:fldCharType="end"/>
        </w:r>
      </w:ins>
    </w:p>
    <w:p w14:paraId="287A8E4F" w14:textId="0D175D16" w:rsidR="00246863" w:rsidRDefault="00246863">
      <w:pPr>
        <w:pStyle w:val="TOC3"/>
        <w:rPr>
          <w:ins w:id="15" w:author="Sergei Dobrovolskii" w:date="2022-09-29T12:09:00Z"/>
          <w:rFonts w:asciiTheme="minorHAnsi" w:eastAsiaTheme="minorEastAsia" w:hAnsiTheme="minorHAnsi" w:cstheme="minorBidi"/>
          <w:noProof/>
          <w:lang w:val="en-DE" w:eastAsia="en-GB"/>
        </w:rPr>
      </w:pPr>
      <w:ins w:id="16"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"_Toc115345805"</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2.1.3</w:t>
        </w:r>
        <w:r>
          <w:rPr>
            <w:rFonts w:asciiTheme="minorHAnsi" w:eastAsiaTheme="minorEastAsia" w:hAnsiTheme="minorHAnsi" w:cstheme="minorBidi"/>
            <w:noProof/>
            <w:lang w:val="en-DE" w:eastAsia="en-GB"/>
          </w:rPr>
          <w:tab/>
        </w:r>
        <w:r w:rsidRPr="007027AE">
          <w:rPr>
            <w:rStyle w:val="Hyperlink"/>
            <w:noProof/>
            <w:lang w:eastAsia="en-GB"/>
          </w:rPr>
          <w:t>Aims of Image Analysis</w:t>
        </w:r>
        <w:r>
          <w:rPr>
            <w:noProof/>
            <w:webHidden/>
          </w:rPr>
          <w:tab/>
        </w:r>
        <w:r>
          <w:rPr>
            <w:noProof/>
            <w:webHidden/>
          </w:rPr>
          <w:fldChar w:fldCharType="begin"/>
        </w:r>
        <w:r>
          <w:rPr>
            <w:noProof/>
            <w:webHidden/>
          </w:rPr>
          <w:instrText xml:space="preserve"> PAGEREF _Toc115345805 \h </w:instrText>
        </w:r>
        <w:r>
          <w:rPr>
            <w:noProof/>
            <w:webHidden/>
          </w:rPr>
        </w:r>
      </w:ins>
      <w:r>
        <w:rPr>
          <w:noProof/>
          <w:webHidden/>
        </w:rPr>
        <w:fldChar w:fldCharType="separate"/>
      </w:r>
      <w:ins w:id="17" w:author="Sergei Dobrovolskii" w:date="2022-09-29T12:09:00Z">
        <w:r>
          <w:rPr>
            <w:noProof/>
            <w:webHidden/>
          </w:rPr>
          <w:t>14</w:t>
        </w:r>
        <w:r>
          <w:rPr>
            <w:noProof/>
            <w:webHidden/>
          </w:rPr>
          <w:fldChar w:fldCharType="end"/>
        </w:r>
        <w:r w:rsidRPr="007027AE">
          <w:rPr>
            <w:rStyle w:val="Hyperlink"/>
            <w:noProof/>
          </w:rPr>
          <w:fldChar w:fldCharType="end"/>
        </w:r>
      </w:ins>
    </w:p>
    <w:p w14:paraId="00B23E3A" w14:textId="56A6A75A" w:rsidR="00246863" w:rsidRDefault="00246863">
      <w:pPr>
        <w:pStyle w:val="TOC3"/>
        <w:rPr>
          <w:ins w:id="18" w:author="Sergei Dobrovolskii" w:date="2022-09-29T12:09:00Z"/>
          <w:rFonts w:asciiTheme="minorHAnsi" w:eastAsiaTheme="minorEastAsia" w:hAnsiTheme="minorHAnsi" w:cstheme="minorBidi"/>
          <w:noProof/>
          <w:lang w:val="en-DE" w:eastAsia="en-GB"/>
        </w:rPr>
      </w:pPr>
      <w:ins w:id="19"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"_Toc115345806"</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2.1.4</w:t>
        </w:r>
        <w:r>
          <w:rPr>
            <w:rFonts w:asciiTheme="minorHAnsi" w:eastAsiaTheme="minorEastAsia" w:hAnsiTheme="minorHAnsi" w:cstheme="minorBidi"/>
            <w:noProof/>
            <w:lang w:val="en-DE" w:eastAsia="en-GB"/>
          </w:rPr>
          <w:tab/>
        </w:r>
        <w:r w:rsidRPr="007027AE">
          <w:rPr>
            <w:rStyle w:val="Hyperlink"/>
            <w:noProof/>
            <w:lang w:eastAsia="en-GB"/>
          </w:rPr>
          <w:t>Machine learning in image processing</w:t>
        </w:r>
        <w:r>
          <w:rPr>
            <w:noProof/>
            <w:webHidden/>
          </w:rPr>
          <w:tab/>
        </w:r>
        <w:r>
          <w:rPr>
            <w:noProof/>
            <w:webHidden/>
          </w:rPr>
          <w:fldChar w:fldCharType="begin"/>
        </w:r>
        <w:r>
          <w:rPr>
            <w:noProof/>
            <w:webHidden/>
          </w:rPr>
          <w:instrText xml:space="preserve"> PAGEREF _Toc115345806 \h </w:instrText>
        </w:r>
        <w:r>
          <w:rPr>
            <w:noProof/>
            <w:webHidden/>
          </w:rPr>
        </w:r>
      </w:ins>
      <w:r>
        <w:rPr>
          <w:noProof/>
          <w:webHidden/>
        </w:rPr>
        <w:fldChar w:fldCharType="separate"/>
      </w:r>
      <w:ins w:id="20" w:author="Sergei Dobrovolskii" w:date="2022-09-29T12:09:00Z">
        <w:r>
          <w:rPr>
            <w:noProof/>
            <w:webHidden/>
          </w:rPr>
          <w:t>15</w:t>
        </w:r>
        <w:r>
          <w:rPr>
            <w:noProof/>
            <w:webHidden/>
          </w:rPr>
          <w:fldChar w:fldCharType="end"/>
        </w:r>
        <w:r w:rsidRPr="007027AE">
          <w:rPr>
            <w:rStyle w:val="Hyperlink"/>
            <w:noProof/>
          </w:rPr>
          <w:fldChar w:fldCharType="end"/>
        </w:r>
      </w:ins>
    </w:p>
    <w:p w14:paraId="5109DC29" w14:textId="50E4E8DC" w:rsidR="00246863" w:rsidRDefault="00246863">
      <w:pPr>
        <w:pStyle w:val="TOC2"/>
        <w:rPr>
          <w:ins w:id="21" w:author="Sergei Dobrovolskii" w:date="2022-09-29T12:09:00Z"/>
          <w:rFonts w:asciiTheme="minorHAnsi" w:eastAsiaTheme="minorEastAsia" w:hAnsiTheme="minorHAnsi" w:cstheme="minorBidi"/>
          <w:noProof/>
          <w:lang w:val="en-DE" w:eastAsia="en-GB"/>
        </w:rPr>
      </w:pPr>
      <w:ins w:id="22"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"_Toc115345807"</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2.2</w:t>
        </w:r>
        <w:r>
          <w:rPr>
            <w:rFonts w:asciiTheme="minorHAnsi" w:eastAsiaTheme="minorEastAsia" w:hAnsiTheme="minorHAnsi" w:cstheme="minorBidi"/>
            <w:noProof/>
            <w:lang w:val="en-DE" w:eastAsia="en-GB"/>
          </w:rPr>
          <w:tab/>
        </w:r>
        <w:r w:rsidRPr="007027AE">
          <w:rPr>
            <w:rStyle w:val="Hyperlink"/>
            <w:noProof/>
          </w:rPr>
          <w:t>Neural Networks</w:t>
        </w:r>
        <w:r>
          <w:rPr>
            <w:noProof/>
            <w:webHidden/>
          </w:rPr>
          <w:tab/>
        </w:r>
        <w:r>
          <w:rPr>
            <w:noProof/>
            <w:webHidden/>
          </w:rPr>
          <w:fldChar w:fldCharType="begin"/>
        </w:r>
        <w:r>
          <w:rPr>
            <w:noProof/>
            <w:webHidden/>
          </w:rPr>
          <w:instrText xml:space="preserve"> PAGEREF _Toc115345807 \h </w:instrText>
        </w:r>
        <w:r>
          <w:rPr>
            <w:noProof/>
            <w:webHidden/>
          </w:rPr>
        </w:r>
      </w:ins>
      <w:r>
        <w:rPr>
          <w:noProof/>
          <w:webHidden/>
        </w:rPr>
        <w:fldChar w:fldCharType="separate"/>
      </w:r>
      <w:ins w:id="23" w:author="Sergei Dobrovolskii" w:date="2022-09-29T12:09:00Z">
        <w:r>
          <w:rPr>
            <w:noProof/>
            <w:webHidden/>
          </w:rPr>
          <w:t>16</w:t>
        </w:r>
        <w:r>
          <w:rPr>
            <w:noProof/>
            <w:webHidden/>
          </w:rPr>
          <w:fldChar w:fldCharType="end"/>
        </w:r>
        <w:r w:rsidRPr="007027AE">
          <w:rPr>
            <w:rStyle w:val="Hyperlink"/>
            <w:noProof/>
          </w:rPr>
          <w:fldChar w:fldCharType="end"/>
        </w:r>
      </w:ins>
    </w:p>
    <w:p w14:paraId="024FE75E" w14:textId="7AAB9382" w:rsidR="00246863" w:rsidRDefault="00246863">
      <w:pPr>
        <w:pStyle w:val="TOC3"/>
        <w:rPr>
          <w:ins w:id="24" w:author="Sergei Dobrovolskii" w:date="2022-09-29T12:09:00Z"/>
          <w:rFonts w:asciiTheme="minorHAnsi" w:eastAsiaTheme="minorEastAsia" w:hAnsiTheme="minorHAnsi" w:cstheme="minorBidi"/>
          <w:noProof/>
          <w:lang w:val="en-DE" w:eastAsia="en-GB"/>
        </w:rPr>
      </w:pPr>
      <w:ins w:id="25"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"_Toc115345808"</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2.2.1</w:t>
        </w:r>
        <w:r>
          <w:rPr>
            <w:rFonts w:asciiTheme="minorHAnsi" w:eastAsiaTheme="minorEastAsia" w:hAnsiTheme="minorHAnsi" w:cstheme="minorBidi"/>
            <w:noProof/>
            <w:lang w:val="en-DE" w:eastAsia="en-GB"/>
          </w:rPr>
          <w:tab/>
        </w:r>
        <w:r w:rsidRPr="007027AE">
          <w:rPr>
            <w:rStyle w:val="Hyperlink"/>
            <w:noProof/>
          </w:rPr>
          <w:t>Feed forward network</w:t>
        </w:r>
        <w:r>
          <w:rPr>
            <w:noProof/>
            <w:webHidden/>
          </w:rPr>
          <w:tab/>
        </w:r>
        <w:r>
          <w:rPr>
            <w:noProof/>
            <w:webHidden/>
          </w:rPr>
          <w:fldChar w:fldCharType="begin"/>
        </w:r>
        <w:r>
          <w:rPr>
            <w:noProof/>
            <w:webHidden/>
          </w:rPr>
          <w:instrText xml:space="preserve"> PAGEREF _Toc115345808 \h </w:instrText>
        </w:r>
        <w:r>
          <w:rPr>
            <w:noProof/>
            <w:webHidden/>
          </w:rPr>
        </w:r>
      </w:ins>
      <w:r>
        <w:rPr>
          <w:noProof/>
          <w:webHidden/>
        </w:rPr>
        <w:fldChar w:fldCharType="separate"/>
      </w:r>
      <w:ins w:id="26" w:author="Sergei Dobrovolskii" w:date="2022-09-29T12:09:00Z">
        <w:r>
          <w:rPr>
            <w:noProof/>
            <w:webHidden/>
          </w:rPr>
          <w:t>17</w:t>
        </w:r>
        <w:r>
          <w:rPr>
            <w:noProof/>
            <w:webHidden/>
          </w:rPr>
          <w:fldChar w:fldCharType="end"/>
        </w:r>
        <w:r w:rsidRPr="007027AE">
          <w:rPr>
            <w:rStyle w:val="Hyperlink"/>
            <w:noProof/>
          </w:rPr>
          <w:fldChar w:fldCharType="end"/>
        </w:r>
      </w:ins>
    </w:p>
    <w:p w14:paraId="4E6BB140" w14:textId="52FA41E3" w:rsidR="00246863" w:rsidRDefault="00246863">
      <w:pPr>
        <w:pStyle w:val="TOC3"/>
        <w:rPr>
          <w:ins w:id="27" w:author="Sergei Dobrovolskii" w:date="2022-09-29T12:09:00Z"/>
          <w:rFonts w:asciiTheme="minorHAnsi" w:eastAsiaTheme="minorEastAsia" w:hAnsiTheme="minorHAnsi" w:cstheme="minorBidi"/>
          <w:noProof/>
          <w:lang w:val="en-DE" w:eastAsia="en-GB"/>
        </w:rPr>
      </w:pPr>
      <w:ins w:id="28"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"_Toc115345809"</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2.2.2</w:t>
        </w:r>
        <w:r>
          <w:rPr>
            <w:rFonts w:asciiTheme="minorHAnsi" w:eastAsiaTheme="minorEastAsia" w:hAnsiTheme="minorHAnsi" w:cstheme="minorBidi"/>
            <w:noProof/>
            <w:lang w:val="en-DE" w:eastAsia="en-GB"/>
          </w:rPr>
          <w:tab/>
        </w:r>
        <w:r w:rsidRPr="007027AE">
          <w:rPr>
            <w:rStyle w:val="Hyperlink"/>
            <w:noProof/>
          </w:rPr>
          <w:t>Convolutional neural networks</w:t>
        </w:r>
        <w:r>
          <w:rPr>
            <w:noProof/>
            <w:webHidden/>
          </w:rPr>
          <w:tab/>
        </w:r>
        <w:r>
          <w:rPr>
            <w:noProof/>
            <w:webHidden/>
          </w:rPr>
          <w:fldChar w:fldCharType="begin"/>
        </w:r>
        <w:r>
          <w:rPr>
            <w:noProof/>
            <w:webHidden/>
          </w:rPr>
          <w:instrText xml:space="preserve"> PAGEREF _Toc115345809 \h </w:instrText>
        </w:r>
        <w:r>
          <w:rPr>
            <w:noProof/>
            <w:webHidden/>
          </w:rPr>
        </w:r>
      </w:ins>
      <w:r>
        <w:rPr>
          <w:noProof/>
          <w:webHidden/>
        </w:rPr>
        <w:fldChar w:fldCharType="separate"/>
      </w:r>
      <w:ins w:id="29" w:author="Sergei Dobrovolskii" w:date="2022-09-29T12:09:00Z">
        <w:r>
          <w:rPr>
            <w:noProof/>
            <w:webHidden/>
          </w:rPr>
          <w:t>18</w:t>
        </w:r>
        <w:r>
          <w:rPr>
            <w:noProof/>
            <w:webHidden/>
          </w:rPr>
          <w:fldChar w:fldCharType="end"/>
        </w:r>
        <w:r w:rsidRPr="007027AE">
          <w:rPr>
            <w:rStyle w:val="Hyperlink"/>
            <w:noProof/>
          </w:rPr>
          <w:fldChar w:fldCharType="end"/>
        </w:r>
      </w:ins>
    </w:p>
    <w:p w14:paraId="147BD59F" w14:textId="3D2694F4" w:rsidR="00246863" w:rsidRDefault="00246863">
      <w:pPr>
        <w:pStyle w:val="TOC2"/>
        <w:rPr>
          <w:ins w:id="30" w:author="Sergei Dobrovolskii" w:date="2022-09-29T12:09:00Z"/>
          <w:rFonts w:asciiTheme="minorHAnsi" w:eastAsiaTheme="minorEastAsia" w:hAnsiTheme="minorHAnsi" w:cstheme="minorBidi"/>
          <w:noProof/>
          <w:lang w:val="en-DE" w:eastAsia="en-GB"/>
        </w:rPr>
      </w:pPr>
      <w:ins w:id="31"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"_Toc115345810"</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2.3</w:t>
        </w:r>
        <w:r>
          <w:rPr>
            <w:rFonts w:asciiTheme="minorHAnsi" w:eastAsiaTheme="minorEastAsia" w:hAnsiTheme="minorHAnsi" w:cstheme="minorBidi"/>
            <w:noProof/>
            <w:lang w:val="en-DE" w:eastAsia="en-GB"/>
          </w:rPr>
          <w:tab/>
        </w:r>
        <w:r w:rsidRPr="007027AE">
          <w:rPr>
            <w:rStyle w:val="Hyperlink"/>
            <w:noProof/>
          </w:rPr>
          <w:t>Object detection vs. Image Segmentation</w:t>
        </w:r>
        <w:r>
          <w:rPr>
            <w:noProof/>
            <w:webHidden/>
          </w:rPr>
          <w:tab/>
        </w:r>
        <w:r>
          <w:rPr>
            <w:noProof/>
            <w:webHidden/>
          </w:rPr>
          <w:fldChar w:fldCharType="begin"/>
        </w:r>
        <w:r>
          <w:rPr>
            <w:noProof/>
            <w:webHidden/>
          </w:rPr>
          <w:instrText xml:space="preserve"> PAGEREF _Toc115345810 \h </w:instrText>
        </w:r>
        <w:r>
          <w:rPr>
            <w:noProof/>
            <w:webHidden/>
          </w:rPr>
        </w:r>
      </w:ins>
      <w:r>
        <w:rPr>
          <w:noProof/>
          <w:webHidden/>
        </w:rPr>
        <w:fldChar w:fldCharType="separate"/>
      </w:r>
      <w:ins w:id="32" w:author="Sergei Dobrovolskii" w:date="2022-09-29T12:09:00Z">
        <w:r>
          <w:rPr>
            <w:noProof/>
            <w:webHidden/>
          </w:rPr>
          <w:t>20</w:t>
        </w:r>
        <w:r>
          <w:rPr>
            <w:noProof/>
            <w:webHidden/>
          </w:rPr>
          <w:fldChar w:fldCharType="end"/>
        </w:r>
        <w:r w:rsidRPr="007027AE">
          <w:rPr>
            <w:rStyle w:val="Hyperlink"/>
            <w:noProof/>
          </w:rPr>
          <w:fldChar w:fldCharType="end"/>
        </w:r>
      </w:ins>
    </w:p>
    <w:p w14:paraId="6DBEF86B" w14:textId="1D71A11C" w:rsidR="00246863" w:rsidRDefault="00246863">
      <w:pPr>
        <w:pStyle w:val="TOC1"/>
        <w:rPr>
          <w:ins w:id="33" w:author="Sergei Dobrovolskii" w:date="2022-09-29T12:09:00Z"/>
          <w:rFonts w:asciiTheme="minorHAnsi" w:eastAsiaTheme="minorEastAsia" w:hAnsiTheme="minorHAnsi" w:cstheme="minorBidi"/>
          <w:b w:val="0"/>
          <w:noProof/>
          <w:lang w:val="en-DE" w:eastAsia="en-GB"/>
        </w:rPr>
      </w:pPr>
      <w:ins w:id="34"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"_Toc115345811"</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3</w:t>
        </w:r>
        <w:r>
          <w:rPr>
            <w:rFonts w:asciiTheme="minorHAnsi" w:eastAsiaTheme="minorEastAsia" w:hAnsiTheme="minorHAnsi" w:cstheme="minorBidi"/>
            <w:b w:val="0"/>
            <w:noProof/>
            <w:lang w:val="en-DE" w:eastAsia="en-GB"/>
          </w:rPr>
          <w:tab/>
        </w:r>
        <w:r w:rsidRPr="007027AE">
          <w:rPr>
            <w:rStyle w:val="Hyperlink"/>
            <w:noProof/>
          </w:rPr>
          <w:t>Methods</w:t>
        </w:r>
        <w:r>
          <w:rPr>
            <w:noProof/>
            <w:webHidden/>
          </w:rPr>
          <w:tab/>
        </w:r>
        <w:r>
          <w:rPr>
            <w:noProof/>
            <w:webHidden/>
          </w:rPr>
          <w:fldChar w:fldCharType="begin"/>
        </w:r>
        <w:r>
          <w:rPr>
            <w:noProof/>
            <w:webHidden/>
          </w:rPr>
          <w:instrText xml:space="preserve"> PAGEREF _Toc115345811 \h </w:instrText>
        </w:r>
        <w:r>
          <w:rPr>
            <w:noProof/>
            <w:webHidden/>
          </w:rPr>
        </w:r>
      </w:ins>
      <w:r>
        <w:rPr>
          <w:noProof/>
          <w:webHidden/>
        </w:rPr>
        <w:fldChar w:fldCharType="separate"/>
      </w:r>
      <w:ins w:id="35" w:author="Sergei Dobrovolskii" w:date="2022-09-29T12:09:00Z">
        <w:r>
          <w:rPr>
            <w:noProof/>
            <w:webHidden/>
          </w:rPr>
          <w:t>22</w:t>
        </w:r>
        <w:r>
          <w:rPr>
            <w:noProof/>
            <w:webHidden/>
          </w:rPr>
          <w:fldChar w:fldCharType="end"/>
        </w:r>
        <w:r w:rsidRPr="007027AE">
          <w:rPr>
            <w:rStyle w:val="Hyperlink"/>
            <w:noProof/>
          </w:rPr>
          <w:fldChar w:fldCharType="end"/>
        </w:r>
      </w:ins>
    </w:p>
    <w:p w14:paraId="524D21E6" w14:textId="44D93606" w:rsidR="00246863" w:rsidRDefault="00246863">
      <w:pPr>
        <w:pStyle w:val="TOC2"/>
        <w:rPr>
          <w:ins w:id="36" w:author="Sergei Dobrovolskii" w:date="2022-09-29T12:09:00Z"/>
          <w:rFonts w:asciiTheme="minorHAnsi" w:eastAsiaTheme="minorEastAsia" w:hAnsiTheme="minorHAnsi" w:cstheme="minorBidi"/>
          <w:noProof/>
          <w:lang w:val="en-DE" w:eastAsia="en-GB"/>
        </w:rPr>
      </w:pPr>
      <w:ins w:id="37"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"_Toc115345812"</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3.1</w:t>
        </w:r>
        <w:r>
          <w:rPr>
            <w:rFonts w:asciiTheme="minorHAnsi" w:eastAsiaTheme="minorEastAsia" w:hAnsiTheme="minorHAnsi" w:cstheme="minorBidi"/>
            <w:noProof/>
            <w:lang w:val="en-DE" w:eastAsia="en-GB"/>
          </w:rPr>
          <w:tab/>
        </w:r>
        <w:r w:rsidRPr="007027AE">
          <w:rPr>
            <w:rStyle w:val="Hyperlink"/>
            <w:noProof/>
          </w:rPr>
          <w:t>Cell simulator</w:t>
        </w:r>
        <w:r>
          <w:rPr>
            <w:noProof/>
            <w:webHidden/>
          </w:rPr>
          <w:tab/>
        </w:r>
        <w:r>
          <w:rPr>
            <w:noProof/>
            <w:webHidden/>
          </w:rPr>
          <w:fldChar w:fldCharType="begin"/>
        </w:r>
        <w:r>
          <w:rPr>
            <w:noProof/>
            <w:webHidden/>
          </w:rPr>
          <w:instrText xml:space="preserve"> PAGEREF _Toc115345812 \h </w:instrText>
        </w:r>
        <w:r>
          <w:rPr>
            <w:noProof/>
            <w:webHidden/>
          </w:rPr>
        </w:r>
      </w:ins>
      <w:r>
        <w:rPr>
          <w:noProof/>
          <w:webHidden/>
        </w:rPr>
        <w:fldChar w:fldCharType="separate"/>
      </w:r>
      <w:ins w:id="38" w:author="Sergei Dobrovolskii" w:date="2022-09-29T12:09:00Z">
        <w:r>
          <w:rPr>
            <w:noProof/>
            <w:webHidden/>
          </w:rPr>
          <w:t>23</w:t>
        </w:r>
        <w:r>
          <w:rPr>
            <w:noProof/>
            <w:webHidden/>
          </w:rPr>
          <w:fldChar w:fldCharType="end"/>
        </w:r>
        <w:r w:rsidRPr="007027AE">
          <w:rPr>
            <w:rStyle w:val="Hyperlink"/>
            <w:noProof/>
          </w:rPr>
          <w:fldChar w:fldCharType="end"/>
        </w:r>
      </w:ins>
    </w:p>
    <w:p w14:paraId="741A464C" w14:textId="4850DA74" w:rsidR="00246863" w:rsidRDefault="00246863">
      <w:pPr>
        <w:pStyle w:val="TOC3"/>
        <w:rPr>
          <w:ins w:id="39" w:author="Sergei Dobrovolskii" w:date="2022-09-29T12:09:00Z"/>
          <w:rFonts w:asciiTheme="minorHAnsi" w:eastAsiaTheme="minorEastAsia" w:hAnsiTheme="minorHAnsi" w:cstheme="minorBidi"/>
          <w:noProof/>
          <w:lang w:val="en-DE" w:eastAsia="en-GB"/>
        </w:rPr>
      </w:pPr>
      <w:ins w:id="40"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"_Toc115345813"</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3.1.1</w:t>
        </w:r>
        <w:r>
          <w:rPr>
            <w:rFonts w:asciiTheme="minorHAnsi" w:eastAsiaTheme="minorEastAsia" w:hAnsiTheme="minorHAnsi" w:cstheme="minorBidi"/>
            <w:noProof/>
            <w:lang w:val="en-DE" w:eastAsia="en-GB"/>
          </w:rPr>
          <w:tab/>
        </w:r>
        <w:r w:rsidRPr="007027AE">
          <w:rPr>
            <w:rStyle w:val="Hyperlink"/>
            <w:noProof/>
            <w:lang w:eastAsia="en-GB"/>
          </w:rPr>
          <w:t>General approach</w:t>
        </w:r>
        <w:r>
          <w:rPr>
            <w:noProof/>
            <w:webHidden/>
          </w:rPr>
          <w:tab/>
        </w:r>
        <w:r>
          <w:rPr>
            <w:noProof/>
            <w:webHidden/>
          </w:rPr>
          <w:fldChar w:fldCharType="begin"/>
        </w:r>
        <w:r>
          <w:rPr>
            <w:noProof/>
            <w:webHidden/>
          </w:rPr>
          <w:instrText xml:space="preserve"> PAGEREF _Toc115345813 \h </w:instrText>
        </w:r>
        <w:r>
          <w:rPr>
            <w:noProof/>
            <w:webHidden/>
          </w:rPr>
        </w:r>
      </w:ins>
      <w:r>
        <w:rPr>
          <w:noProof/>
          <w:webHidden/>
        </w:rPr>
        <w:fldChar w:fldCharType="separate"/>
      </w:r>
      <w:ins w:id="41" w:author="Sergei Dobrovolskii" w:date="2022-09-29T12:09:00Z">
        <w:r>
          <w:rPr>
            <w:noProof/>
            <w:webHidden/>
          </w:rPr>
          <w:t>24</w:t>
        </w:r>
        <w:r>
          <w:rPr>
            <w:noProof/>
            <w:webHidden/>
          </w:rPr>
          <w:fldChar w:fldCharType="end"/>
        </w:r>
        <w:r w:rsidRPr="007027AE">
          <w:rPr>
            <w:rStyle w:val="Hyperlink"/>
            <w:noProof/>
          </w:rPr>
          <w:fldChar w:fldCharType="end"/>
        </w:r>
      </w:ins>
    </w:p>
    <w:p w14:paraId="2F07D855" w14:textId="39FEBFDF" w:rsidR="00246863" w:rsidRDefault="00246863">
      <w:pPr>
        <w:pStyle w:val="TOC3"/>
        <w:rPr>
          <w:ins w:id="42" w:author="Sergei Dobrovolskii" w:date="2022-09-29T12:09:00Z"/>
          <w:rFonts w:asciiTheme="minorHAnsi" w:eastAsiaTheme="minorEastAsia" w:hAnsiTheme="minorHAnsi" w:cstheme="minorBidi"/>
          <w:noProof/>
          <w:lang w:val="en-DE" w:eastAsia="en-GB"/>
        </w:rPr>
      </w:pPr>
      <w:ins w:id="43"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"_Toc115345814"</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lang w:eastAsia="en-GB"/>
          </w:rPr>
          <w:t>3.1.2</w:t>
        </w:r>
        <w:r>
          <w:rPr>
            <w:rFonts w:asciiTheme="minorHAnsi" w:eastAsiaTheme="minorEastAsia" w:hAnsiTheme="minorHAnsi" w:cstheme="minorBidi"/>
            <w:noProof/>
            <w:lang w:val="en-DE" w:eastAsia="en-GB"/>
          </w:rPr>
          <w:tab/>
        </w:r>
        <w:r w:rsidRPr="007027AE">
          <w:rPr>
            <w:rStyle w:val="Hyperlink"/>
            <w:noProof/>
            <w:lang w:eastAsia="en-GB"/>
          </w:rPr>
          <w:t>Cell shape modulation</w:t>
        </w:r>
        <w:r>
          <w:rPr>
            <w:noProof/>
            <w:webHidden/>
          </w:rPr>
          <w:tab/>
        </w:r>
        <w:r>
          <w:rPr>
            <w:noProof/>
            <w:webHidden/>
          </w:rPr>
          <w:fldChar w:fldCharType="begin"/>
        </w:r>
        <w:r>
          <w:rPr>
            <w:noProof/>
            <w:webHidden/>
          </w:rPr>
          <w:instrText xml:space="preserve"> PAGEREF _Toc115345814 \h </w:instrText>
        </w:r>
        <w:r>
          <w:rPr>
            <w:noProof/>
            <w:webHidden/>
          </w:rPr>
        </w:r>
      </w:ins>
      <w:r>
        <w:rPr>
          <w:noProof/>
          <w:webHidden/>
        </w:rPr>
        <w:fldChar w:fldCharType="separate"/>
      </w:r>
      <w:ins w:id="44" w:author="Sergei Dobrovolskii" w:date="2022-09-29T12:09:00Z">
        <w:r>
          <w:rPr>
            <w:noProof/>
            <w:webHidden/>
          </w:rPr>
          <w:t>25</w:t>
        </w:r>
        <w:r>
          <w:rPr>
            <w:noProof/>
            <w:webHidden/>
          </w:rPr>
          <w:fldChar w:fldCharType="end"/>
        </w:r>
        <w:r w:rsidRPr="007027AE">
          <w:rPr>
            <w:rStyle w:val="Hyperlink"/>
            <w:noProof/>
          </w:rPr>
          <w:fldChar w:fldCharType="end"/>
        </w:r>
      </w:ins>
    </w:p>
    <w:p w14:paraId="5B02FF22" w14:textId="757B122F" w:rsidR="00246863" w:rsidRDefault="00246863">
      <w:pPr>
        <w:pStyle w:val="TOC3"/>
        <w:rPr>
          <w:ins w:id="45" w:author="Sergei Dobrovolskii" w:date="2022-09-29T12:09:00Z"/>
          <w:rFonts w:asciiTheme="minorHAnsi" w:eastAsiaTheme="minorEastAsia" w:hAnsiTheme="minorHAnsi" w:cstheme="minorBidi"/>
          <w:noProof/>
          <w:lang w:val="en-DE" w:eastAsia="en-GB"/>
        </w:rPr>
      </w:pPr>
      <w:ins w:id="46"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"_Toc115345815"</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3.1.3</w:t>
        </w:r>
        <w:r>
          <w:rPr>
            <w:rFonts w:asciiTheme="minorHAnsi" w:eastAsiaTheme="minorEastAsia" w:hAnsiTheme="minorHAnsi" w:cstheme="minorBidi"/>
            <w:noProof/>
            <w:lang w:val="en-DE" w:eastAsia="en-GB"/>
          </w:rPr>
          <w:tab/>
        </w:r>
        <w:r w:rsidRPr="007027AE">
          <w:rPr>
            <w:rStyle w:val="Hyperlink"/>
            <w:noProof/>
          </w:rPr>
          <w:t>Stack generation</w:t>
        </w:r>
        <w:r>
          <w:rPr>
            <w:noProof/>
            <w:webHidden/>
          </w:rPr>
          <w:tab/>
        </w:r>
        <w:r>
          <w:rPr>
            <w:noProof/>
            <w:webHidden/>
          </w:rPr>
          <w:fldChar w:fldCharType="begin"/>
        </w:r>
        <w:r>
          <w:rPr>
            <w:noProof/>
            <w:webHidden/>
          </w:rPr>
          <w:instrText xml:space="preserve"> PAGEREF _Toc115345815 \h </w:instrText>
        </w:r>
        <w:r>
          <w:rPr>
            <w:noProof/>
            <w:webHidden/>
          </w:rPr>
        </w:r>
      </w:ins>
      <w:r>
        <w:rPr>
          <w:noProof/>
          <w:webHidden/>
        </w:rPr>
        <w:fldChar w:fldCharType="separate"/>
      </w:r>
      <w:ins w:id="47" w:author="Sergei Dobrovolskii" w:date="2022-09-29T12:09:00Z">
        <w:r>
          <w:rPr>
            <w:noProof/>
            <w:webHidden/>
          </w:rPr>
          <w:t>28</w:t>
        </w:r>
        <w:r>
          <w:rPr>
            <w:noProof/>
            <w:webHidden/>
          </w:rPr>
          <w:fldChar w:fldCharType="end"/>
        </w:r>
        <w:r w:rsidRPr="007027AE">
          <w:rPr>
            <w:rStyle w:val="Hyperlink"/>
            <w:noProof/>
          </w:rPr>
          <w:fldChar w:fldCharType="end"/>
        </w:r>
      </w:ins>
    </w:p>
    <w:p w14:paraId="1D02956B" w14:textId="215B9984" w:rsidR="00246863" w:rsidRDefault="00246863">
      <w:pPr>
        <w:pStyle w:val="TOC2"/>
        <w:rPr>
          <w:ins w:id="48" w:author="Sergei Dobrovolskii" w:date="2022-09-29T12:09:00Z"/>
          <w:rFonts w:asciiTheme="minorHAnsi" w:eastAsiaTheme="minorEastAsia" w:hAnsiTheme="minorHAnsi" w:cstheme="minorBidi"/>
          <w:noProof/>
          <w:lang w:val="en-DE" w:eastAsia="en-GB"/>
        </w:rPr>
      </w:pPr>
      <w:ins w:id="49"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"_Toc115345816"</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3.2</w:t>
        </w:r>
        <w:r>
          <w:rPr>
            <w:rFonts w:asciiTheme="minorHAnsi" w:eastAsiaTheme="minorEastAsia" w:hAnsiTheme="minorHAnsi" w:cstheme="minorBidi"/>
            <w:noProof/>
            <w:lang w:val="en-DE" w:eastAsia="en-GB"/>
          </w:rPr>
          <w:tab/>
        </w:r>
        <w:r w:rsidRPr="007027AE">
          <w:rPr>
            <w:rStyle w:val="Hyperlink"/>
            <w:noProof/>
          </w:rPr>
          <w:t>MBT-net</w:t>
        </w:r>
        <w:r>
          <w:rPr>
            <w:noProof/>
            <w:webHidden/>
          </w:rPr>
          <w:tab/>
        </w:r>
        <w:r>
          <w:rPr>
            <w:noProof/>
            <w:webHidden/>
          </w:rPr>
          <w:fldChar w:fldCharType="begin"/>
        </w:r>
        <w:r>
          <w:rPr>
            <w:noProof/>
            <w:webHidden/>
          </w:rPr>
          <w:instrText xml:space="preserve"> PAGEREF _Toc115345816 \h </w:instrText>
        </w:r>
        <w:r>
          <w:rPr>
            <w:noProof/>
            <w:webHidden/>
          </w:rPr>
        </w:r>
      </w:ins>
      <w:r>
        <w:rPr>
          <w:noProof/>
          <w:webHidden/>
        </w:rPr>
        <w:fldChar w:fldCharType="separate"/>
      </w:r>
      <w:ins w:id="50" w:author="Sergei Dobrovolskii" w:date="2022-09-29T12:09:00Z">
        <w:r>
          <w:rPr>
            <w:noProof/>
            <w:webHidden/>
          </w:rPr>
          <w:t>29</w:t>
        </w:r>
        <w:r>
          <w:rPr>
            <w:noProof/>
            <w:webHidden/>
          </w:rPr>
          <w:fldChar w:fldCharType="end"/>
        </w:r>
        <w:r w:rsidRPr="007027AE">
          <w:rPr>
            <w:rStyle w:val="Hyperlink"/>
            <w:noProof/>
          </w:rPr>
          <w:fldChar w:fldCharType="end"/>
        </w:r>
      </w:ins>
    </w:p>
    <w:p w14:paraId="072AEA17" w14:textId="479B761F" w:rsidR="00246863" w:rsidRDefault="00246863">
      <w:pPr>
        <w:pStyle w:val="TOC2"/>
        <w:rPr>
          <w:ins w:id="51" w:author="Sergei Dobrovolskii" w:date="2022-09-29T12:09:00Z"/>
          <w:rFonts w:asciiTheme="minorHAnsi" w:eastAsiaTheme="minorEastAsia" w:hAnsiTheme="minorHAnsi" w:cstheme="minorBidi"/>
          <w:noProof/>
          <w:lang w:val="en-DE" w:eastAsia="en-GB"/>
        </w:rPr>
      </w:pPr>
      <w:ins w:id="52"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"_Toc115345817"</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3.3</w:t>
        </w:r>
        <w:r>
          <w:rPr>
            <w:rFonts w:asciiTheme="minorHAnsi" w:eastAsiaTheme="minorEastAsia" w:hAnsiTheme="minorHAnsi" w:cstheme="minorBidi"/>
            <w:noProof/>
            <w:lang w:val="en-DE" w:eastAsia="en-GB"/>
          </w:rPr>
          <w:tab/>
        </w:r>
        <w:r w:rsidRPr="007027AE">
          <w:rPr>
            <w:rStyle w:val="Hyperlink"/>
            <w:noProof/>
          </w:rPr>
          <w:t>Software packages</w:t>
        </w:r>
        <w:r>
          <w:rPr>
            <w:noProof/>
            <w:webHidden/>
          </w:rPr>
          <w:tab/>
        </w:r>
        <w:r>
          <w:rPr>
            <w:noProof/>
            <w:webHidden/>
          </w:rPr>
          <w:fldChar w:fldCharType="begin"/>
        </w:r>
        <w:r>
          <w:rPr>
            <w:noProof/>
            <w:webHidden/>
          </w:rPr>
          <w:instrText xml:space="preserve"> PAGEREF _Toc115345817 \h </w:instrText>
        </w:r>
        <w:r>
          <w:rPr>
            <w:noProof/>
            <w:webHidden/>
          </w:rPr>
        </w:r>
      </w:ins>
      <w:r>
        <w:rPr>
          <w:noProof/>
          <w:webHidden/>
        </w:rPr>
        <w:fldChar w:fldCharType="separate"/>
      </w:r>
      <w:ins w:id="53" w:author="Sergei Dobrovolskii" w:date="2022-09-29T12:09:00Z">
        <w:r>
          <w:rPr>
            <w:noProof/>
            <w:webHidden/>
          </w:rPr>
          <w:t>32</w:t>
        </w:r>
        <w:r>
          <w:rPr>
            <w:noProof/>
            <w:webHidden/>
          </w:rPr>
          <w:fldChar w:fldCharType="end"/>
        </w:r>
        <w:r w:rsidRPr="007027AE">
          <w:rPr>
            <w:rStyle w:val="Hyperlink"/>
            <w:noProof/>
          </w:rPr>
          <w:fldChar w:fldCharType="end"/>
        </w:r>
      </w:ins>
    </w:p>
    <w:p w14:paraId="14631B05" w14:textId="6DFB59FC" w:rsidR="00246863" w:rsidRDefault="00246863">
      <w:pPr>
        <w:pStyle w:val="TOC1"/>
        <w:rPr>
          <w:ins w:id="54" w:author="Sergei Dobrovolskii" w:date="2022-09-29T12:09:00Z"/>
          <w:rFonts w:asciiTheme="minorHAnsi" w:eastAsiaTheme="minorEastAsia" w:hAnsiTheme="minorHAnsi" w:cstheme="minorBidi"/>
          <w:b w:val="0"/>
          <w:noProof/>
          <w:lang w:val="en-DE" w:eastAsia="en-GB"/>
        </w:rPr>
      </w:pPr>
      <w:ins w:id="55"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"_Toc115345818"</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4</w:t>
        </w:r>
        <w:r>
          <w:rPr>
            <w:rFonts w:asciiTheme="minorHAnsi" w:eastAsiaTheme="minorEastAsia" w:hAnsiTheme="minorHAnsi" w:cstheme="minorBidi"/>
            <w:b w:val="0"/>
            <w:noProof/>
            <w:lang w:val="en-DE" w:eastAsia="en-GB"/>
          </w:rPr>
          <w:tab/>
        </w:r>
        <w:r w:rsidRPr="007027AE">
          <w:rPr>
            <w:rStyle w:val="Hyperlink"/>
            <w:noProof/>
          </w:rPr>
          <w:t>Results</w:t>
        </w:r>
        <w:r>
          <w:rPr>
            <w:noProof/>
            <w:webHidden/>
          </w:rPr>
          <w:tab/>
        </w:r>
        <w:r>
          <w:rPr>
            <w:noProof/>
            <w:webHidden/>
          </w:rPr>
          <w:fldChar w:fldCharType="begin"/>
        </w:r>
        <w:r>
          <w:rPr>
            <w:noProof/>
            <w:webHidden/>
          </w:rPr>
          <w:instrText xml:space="preserve"> PAGEREF _Toc115345818 \h </w:instrText>
        </w:r>
        <w:r>
          <w:rPr>
            <w:noProof/>
            <w:webHidden/>
          </w:rPr>
        </w:r>
      </w:ins>
      <w:r>
        <w:rPr>
          <w:noProof/>
          <w:webHidden/>
        </w:rPr>
        <w:fldChar w:fldCharType="separate"/>
      </w:r>
      <w:ins w:id="56" w:author="Sergei Dobrovolskii" w:date="2022-09-29T12:09:00Z">
        <w:r>
          <w:rPr>
            <w:noProof/>
            <w:webHidden/>
          </w:rPr>
          <w:t>33</w:t>
        </w:r>
        <w:r>
          <w:rPr>
            <w:noProof/>
            <w:webHidden/>
          </w:rPr>
          <w:fldChar w:fldCharType="end"/>
        </w:r>
        <w:r w:rsidRPr="007027AE">
          <w:rPr>
            <w:rStyle w:val="Hyperlink"/>
            <w:noProof/>
          </w:rPr>
          <w:fldChar w:fldCharType="end"/>
        </w:r>
      </w:ins>
    </w:p>
    <w:p w14:paraId="39105E2B" w14:textId="18846094" w:rsidR="00246863" w:rsidRDefault="00246863">
      <w:pPr>
        <w:pStyle w:val="TOC2"/>
        <w:rPr>
          <w:ins w:id="57" w:author="Sergei Dobrovolskii" w:date="2022-09-29T12:09:00Z"/>
          <w:rFonts w:asciiTheme="minorHAnsi" w:eastAsiaTheme="minorEastAsia" w:hAnsiTheme="minorHAnsi" w:cstheme="minorBidi"/>
          <w:noProof/>
          <w:lang w:val="en-DE" w:eastAsia="en-GB"/>
        </w:rPr>
      </w:pPr>
      <w:ins w:id="58"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"_Toc115345819"</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4.1</w:t>
        </w:r>
        <w:r>
          <w:rPr>
            <w:rFonts w:asciiTheme="minorHAnsi" w:eastAsiaTheme="minorEastAsia" w:hAnsiTheme="minorHAnsi" w:cstheme="minorBidi"/>
            <w:noProof/>
            <w:lang w:val="en-DE" w:eastAsia="en-GB"/>
          </w:rPr>
          <w:tab/>
        </w:r>
        <w:r w:rsidRPr="007027AE">
          <w:rPr>
            <w:rStyle w:val="Hyperlink"/>
            <w:noProof/>
          </w:rPr>
          <w:t>Cell simulator</w:t>
        </w:r>
        <w:r>
          <w:rPr>
            <w:noProof/>
            <w:webHidden/>
          </w:rPr>
          <w:tab/>
        </w:r>
        <w:r>
          <w:rPr>
            <w:noProof/>
            <w:webHidden/>
          </w:rPr>
          <w:fldChar w:fldCharType="begin"/>
        </w:r>
        <w:r>
          <w:rPr>
            <w:noProof/>
            <w:webHidden/>
          </w:rPr>
          <w:instrText xml:space="preserve"> PAGEREF _Toc115345819 \h </w:instrText>
        </w:r>
        <w:r>
          <w:rPr>
            <w:noProof/>
            <w:webHidden/>
          </w:rPr>
        </w:r>
      </w:ins>
      <w:r>
        <w:rPr>
          <w:noProof/>
          <w:webHidden/>
        </w:rPr>
        <w:fldChar w:fldCharType="separate"/>
      </w:r>
      <w:ins w:id="59" w:author="Sergei Dobrovolskii" w:date="2022-09-29T12:09:00Z">
        <w:r>
          <w:rPr>
            <w:noProof/>
            <w:webHidden/>
          </w:rPr>
          <w:t>33</w:t>
        </w:r>
        <w:r>
          <w:rPr>
            <w:noProof/>
            <w:webHidden/>
          </w:rPr>
          <w:fldChar w:fldCharType="end"/>
        </w:r>
        <w:r w:rsidRPr="007027AE">
          <w:rPr>
            <w:rStyle w:val="Hyperlink"/>
            <w:noProof/>
          </w:rPr>
          <w:fldChar w:fldCharType="end"/>
        </w:r>
      </w:ins>
    </w:p>
    <w:p w14:paraId="43F958CF" w14:textId="0CAFBCC3" w:rsidR="00246863" w:rsidRDefault="00246863">
      <w:pPr>
        <w:pStyle w:val="TOC2"/>
        <w:rPr>
          <w:ins w:id="60" w:author="Sergei Dobrovolskii" w:date="2022-09-29T12:09:00Z"/>
          <w:rFonts w:asciiTheme="minorHAnsi" w:eastAsiaTheme="minorEastAsia" w:hAnsiTheme="minorHAnsi" w:cstheme="minorBidi"/>
          <w:noProof/>
          <w:lang w:val="en-DE" w:eastAsia="en-GB"/>
        </w:rPr>
      </w:pPr>
      <w:ins w:id="61"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"_Toc115345820"</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4.2</w:t>
        </w:r>
        <w:r>
          <w:rPr>
            <w:rFonts w:asciiTheme="minorHAnsi" w:eastAsiaTheme="minorEastAsia" w:hAnsiTheme="minorHAnsi" w:cstheme="minorBidi"/>
            <w:noProof/>
            <w:lang w:val="en-DE" w:eastAsia="en-GB"/>
          </w:rPr>
          <w:tab/>
        </w:r>
        <w:r w:rsidRPr="007027AE">
          <w:rPr>
            <w:rStyle w:val="Hyperlink"/>
            <w:noProof/>
          </w:rPr>
          <w:t>MBT-net</w:t>
        </w:r>
        <w:r>
          <w:rPr>
            <w:noProof/>
            <w:webHidden/>
          </w:rPr>
          <w:tab/>
        </w:r>
        <w:r>
          <w:rPr>
            <w:noProof/>
            <w:webHidden/>
          </w:rPr>
          <w:fldChar w:fldCharType="begin"/>
        </w:r>
        <w:r>
          <w:rPr>
            <w:noProof/>
            <w:webHidden/>
          </w:rPr>
          <w:instrText xml:space="preserve"> PAGEREF _Toc115345820 \h </w:instrText>
        </w:r>
        <w:r>
          <w:rPr>
            <w:noProof/>
            <w:webHidden/>
          </w:rPr>
        </w:r>
      </w:ins>
      <w:r>
        <w:rPr>
          <w:noProof/>
          <w:webHidden/>
        </w:rPr>
        <w:fldChar w:fldCharType="separate"/>
      </w:r>
      <w:ins w:id="62" w:author="Sergei Dobrovolskii" w:date="2022-09-29T12:09:00Z">
        <w:r>
          <w:rPr>
            <w:noProof/>
            <w:webHidden/>
          </w:rPr>
          <w:t>35</w:t>
        </w:r>
        <w:r>
          <w:rPr>
            <w:noProof/>
            <w:webHidden/>
          </w:rPr>
          <w:fldChar w:fldCharType="end"/>
        </w:r>
        <w:r w:rsidRPr="007027AE">
          <w:rPr>
            <w:rStyle w:val="Hyperlink"/>
            <w:noProof/>
          </w:rPr>
          <w:fldChar w:fldCharType="end"/>
        </w:r>
      </w:ins>
    </w:p>
    <w:p w14:paraId="4FD0D816" w14:textId="7E32FC7D" w:rsidR="00246863" w:rsidRDefault="00246863">
      <w:pPr>
        <w:pStyle w:val="TOC1"/>
        <w:rPr>
          <w:ins w:id="63" w:author="Sergei Dobrovolskii" w:date="2022-09-29T12:09:00Z"/>
          <w:rFonts w:asciiTheme="minorHAnsi" w:eastAsiaTheme="minorEastAsia" w:hAnsiTheme="minorHAnsi" w:cstheme="minorBidi"/>
          <w:b w:val="0"/>
          <w:noProof/>
          <w:lang w:val="en-DE" w:eastAsia="en-GB"/>
        </w:rPr>
      </w:pPr>
      <w:ins w:id="64"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"_Toc115345821"</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w:t>
        </w:r>
        <w:r>
          <w:rPr>
            <w:rFonts w:asciiTheme="minorHAnsi" w:eastAsiaTheme="minorEastAsia" w:hAnsiTheme="minorHAnsi" w:cstheme="minorBidi"/>
            <w:b w:val="0"/>
            <w:noProof/>
            <w:lang w:val="en-DE" w:eastAsia="en-GB"/>
          </w:rPr>
          <w:tab/>
        </w:r>
        <w:r w:rsidRPr="007027AE">
          <w:rPr>
            <w:rStyle w:val="Hyperlink"/>
            <w:noProof/>
          </w:rPr>
          <w:t>Discussion</w:t>
        </w:r>
        <w:r>
          <w:rPr>
            <w:noProof/>
            <w:webHidden/>
          </w:rPr>
          <w:tab/>
        </w:r>
        <w:r>
          <w:rPr>
            <w:noProof/>
            <w:webHidden/>
          </w:rPr>
          <w:fldChar w:fldCharType="begin"/>
        </w:r>
        <w:r>
          <w:rPr>
            <w:noProof/>
            <w:webHidden/>
          </w:rPr>
          <w:instrText xml:space="preserve"> PAGEREF _Toc115345821 \h </w:instrText>
        </w:r>
        <w:r>
          <w:rPr>
            <w:noProof/>
            <w:webHidden/>
          </w:rPr>
        </w:r>
      </w:ins>
      <w:r>
        <w:rPr>
          <w:noProof/>
          <w:webHidden/>
        </w:rPr>
        <w:fldChar w:fldCharType="separate"/>
      </w:r>
      <w:ins w:id="65" w:author="Sergei Dobrovolskii" w:date="2022-09-29T12:09:00Z">
        <w:r>
          <w:rPr>
            <w:noProof/>
            <w:webHidden/>
          </w:rPr>
          <w:t>39</w:t>
        </w:r>
        <w:r>
          <w:rPr>
            <w:noProof/>
            <w:webHidden/>
          </w:rPr>
          <w:fldChar w:fldCharType="end"/>
        </w:r>
        <w:r w:rsidRPr="007027AE">
          <w:rPr>
            <w:rStyle w:val="Hyperlink"/>
            <w:noProof/>
          </w:rPr>
          <w:fldChar w:fldCharType="end"/>
        </w:r>
      </w:ins>
    </w:p>
    <w:p w14:paraId="19FEAA7F" w14:textId="48ABCE6C" w:rsidR="00246863" w:rsidRDefault="00246863">
      <w:pPr>
        <w:pStyle w:val="TOC2"/>
        <w:rPr>
          <w:ins w:id="66" w:author="Sergei Dobrovolskii" w:date="2022-09-29T12:09:00Z"/>
          <w:rFonts w:asciiTheme="minorHAnsi" w:eastAsiaTheme="minorEastAsia" w:hAnsiTheme="minorHAnsi" w:cstheme="minorBidi"/>
          <w:noProof/>
          <w:lang w:val="en-DE" w:eastAsia="en-GB"/>
        </w:rPr>
      </w:pPr>
      <w:ins w:id="67"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"_Toc115345822"</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5.1</w:t>
        </w:r>
        <w:r>
          <w:rPr>
            <w:rFonts w:asciiTheme="minorHAnsi" w:eastAsiaTheme="minorEastAsia" w:hAnsiTheme="minorHAnsi" w:cstheme="minorBidi"/>
            <w:noProof/>
            <w:lang w:val="en-DE" w:eastAsia="en-GB"/>
          </w:rPr>
          <w:tab/>
        </w:r>
        <w:r w:rsidRPr="007027AE">
          <w:rPr>
            <w:rStyle w:val="Hyperlink"/>
            <w:noProof/>
          </w:rPr>
          <w:t>Model selection</w:t>
        </w:r>
        <w:r>
          <w:rPr>
            <w:noProof/>
            <w:webHidden/>
          </w:rPr>
          <w:tab/>
        </w:r>
        <w:r>
          <w:rPr>
            <w:noProof/>
            <w:webHidden/>
          </w:rPr>
          <w:fldChar w:fldCharType="begin"/>
        </w:r>
        <w:r>
          <w:rPr>
            <w:noProof/>
            <w:webHidden/>
          </w:rPr>
          <w:instrText xml:space="preserve"> PAGEREF _Toc115345822 \h </w:instrText>
        </w:r>
        <w:r>
          <w:rPr>
            <w:noProof/>
            <w:webHidden/>
          </w:rPr>
        </w:r>
      </w:ins>
      <w:r>
        <w:rPr>
          <w:noProof/>
          <w:webHidden/>
        </w:rPr>
        <w:fldChar w:fldCharType="separate"/>
      </w:r>
      <w:ins w:id="68" w:author="Sergei Dobrovolskii" w:date="2022-09-29T12:09:00Z">
        <w:r>
          <w:rPr>
            <w:noProof/>
            <w:webHidden/>
          </w:rPr>
          <w:t>39</w:t>
        </w:r>
        <w:r>
          <w:rPr>
            <w:noProof/>
            <w:webHidden/>
          </w:rPr>
          <w:fldChar w:fldCharType="end"/>
        </w:r>
        <w:r w:rsidRPr="007027AE">
          <w:rPr>
            <w:rStyle w:val="Hyperlink"/>
            <w:noProof/>
          </w:rPr>
          <w:fldChar w:fldCharType="end"/>
        </w:r>
      </w:ins>
    </w:p>
    <w:p w14:paraId="59DF9032" w14:textId="021AF7F1" w:rsidR="00246863" w:rsidRDefault="00246863">
      <w:pPr>
        <w:pStyle w:val="TOC2"/>
        <w:rPr>
          <w:ins w:id="69" w:author="Sergei Dobrovolskii" w:date="2022-09-29T12:09:00Z"/>
          <w:rFonts w:asciiTheme="minorHAnsi" w:eastAsiaTheme="minorEastAsia" w:hAnsiTheme="minorHAnsi" w:cstheme="minorBidi"/>
          <w:noProof/>
          <w:lang w:val="en-DE" w:eastAsia="en-GB"/>
        </w:rPr>
      </w:pPr>
      <w:ins w:id="70" w:author="Sergei Dobrovolskii" w:date="2022-09-29T12:09:00Z">
        <w:r w:rsidRPr="007027AE">
          <w:rPr>
            <w:rStyle w:val="Hyperlink"/>
            <w:noProof/>
          </w:rPr>
          <w:lastRenderedPageBreak/>
          <w:fldChar w:fldCharType="begin"/>
        </w:r>
        <w:r w:rsidRPr="007027AE">
          <w:rPr>
            <w:rStyle w:val="Hyperlink"/>
            <w:noProof/>
          </w:rPr>
          <w:instrText xml:space="preserve"> </w:instrText>
        </w:r>
        <w:r>
          <w:rPr>
            <w:noProof/>
          </w:rPr>
          <w:instrText>HYPERLINK \l "_Toc115345823"</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5.2</w:t>
        </w:r>
        <w:r>
          <w:rPr>
            <w:rFonts w:asciiTheme="minorHAnsi" w:eastAsiaTheme="minorEastAsia" w:hAnsiTheme="minorHAnsi" w:cstheme="minorBidi"/>
            <w:noProof/>
            <w:lang w:val="en-DE" w:eastAsia="en-GB"/>
          </w:rPr>
          <w:tab/>
        </w:r>
        <w:r w:rsidRPr="007027AE">
          <w:rPr>
            <w:rStyle w:val="Hyperlink"/>
            <w:noProof/>
          </w:rPr>
          <w:t>Real data</w:t>
        </w:r>
        <w:r>
          <w:rPr>
            <w:noProof/>
            <w:webHidden/>
          </w:rPr>
          <w:tab/>
        </w:r>
        <w:r>
          <w:rPr>
            <w:noProof/>
            <w:webHidden/>
          </w:rPr>
          <w:fldChar w:fldCharType="begin"/>
        </w:r>
        <w:r>
          <w:rPr>
            <w:noProof/>
            <w:webHidden/>
          </w:rPr>
          <w:instrText xml:space="preserve"> PAGEREF _Toc115345823 \h </w:instrText>
        </w:r>
        <w:r>
          <w:rPr>
            <w:noProof/>
            <w:webHidden/>
          </w:rPr>
        </w:r>
      </w:ins>
      <w:r>
        <w:rPr>
          <w:noProof/>
          <w:webHidden/>
        </w:rPr>
        <w:fldChar w:fldCharType="separate"/>
      </w:r>
      <w:ins w:id="71" w:author="Sergei Dobrovolskii" w:date="2022-09-29T12:09:00Z">
        <w:r>
          <w:rPr>
            <w:noProof/>
            <w:webHidden/>
          </w:rPr>
          <w:t>40</w:t>
        </w:r>
        <w:r>
          <w:rPr>
            <w:noProof/>
            <w:webHidden/>
          </w:rPr>
          <w:fldChar w:fldCharType="end"/>
        </w:r>
        <w:r w:rsidRPr="007027AE">
          <w:rPr>
            <w:rStyle w:val="Hyperlink"/>
            <w:noProof/>
          </w:rPr>
          <w:fldChar w:fldCharType="end"/>
        </w:r>
      </w:ins>
    </w:p>
    <w:p w14:paraId="70ABA1A2" w14:textId="0B437294" w:rsidR="00246863" w:rsidRDefault="00246863">
      <w:pPr>
        <w:pStyle w:val="TOC2"/>
        <w:rPr>
          <w:ins w:id="72" w:author="Sergei Dobrovolskii" w:date="2022-09-29T12:09:00Z"/>
          <w:rFonts w:asciiTheme="minorHAnsi" w:eastAsiaTheme="minorEastAsia" w:hAnsiTheme="minorHAnsi" w:cstheme="minorBidi"/>
          <w:noProof/>
          <w:lang w:val="en-DE" w:eastAsia="en-GB"/>
        </w:rPr>
      </w:pPr>
      <w:ins w:id="73"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"_Toc115345824"</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5.3</w:t>
        </w:r>
        <w:r>
          <w:rPr>
            <w:rFonts w:asciiTheme="minorHAnsi" w:eastAsiaTheme="minorEastAsia" w:hAnsiTheme="minorHAnsi" w:cstheme="minorBidi"/>
            <w:noProof/>
            <w:lang w:val="en-DE" w:eastAsia="en-GB"/>
          </w:rPr>
          <w:tab/>
        </w:r>
        <w:r w:rsidRPr="007027AE">
          <w:rPr>
            <w:rStyle w:val="Hyperlink"/>
            <w:noProof/>
          </w:rPr>
          <w:t>Occurred difficulties</w:t>
        </w:r>
        <w:r>
          <w:rPr>
            <w:noProof/>
            <w:webHidden/>
          </w:rPr>
          <w:tab/>
        </w:r>
        <w:r>
          <w:rPr>
            <w:noProof/>
            <w:webHidden/>
          </w:rPr>
          <w:fldChar w:fldCharType="begin"/>
        </w:r>
        <w:r>
          <w:rPr>
            <w:noProof/>
            <w:webHidden/>
          </w:rPr>
          <w:instrText xml:space="preserve"> PAGEREF _Toc115345824 \h </w:instrText>
        </w:r>
        <w:r>
          <w:rPr>
            <w:noProof/>
            <w:webHidden/>
          </w:rPr>
        </w:r>
      </w:ins>
      <w:r>
        <w:rPr>
          <w:noProof/>
          <w:webHidden/>
        </w:rPr>
        <w:fldChar w:fldCharType="separate"/>
      </w:r>
      <w:ins w:id="74" w:author="Sergei Dobrovolskii" w:date="2022-09-29T12:09:00Z">
        <w:r>
          <w:rPr>
            <w:noProof/>
            <w:webHidden/>
          </w:rPr>
          <w:t>41</w:t>
        </w:r>
        <w:r>
          <w:rPr>
            <w:noProof/>
            <w:webHidden/>
          </w:rPr>
          <w:fldChar w:fldCharType="end"/>
        </w:r>
        <w:r w:rsidRPr="007027AE">
          <w:rPr>
            <w:rStyle w:val="Hyperlink"/>
            <w:noProof/>
          </w:rPr>
          <w:fldChar w:fldCharType="end"/>
        </w:r>
      </w:ins>
    </w:p>
    <w:p w14:paraId="0364AB08" w14:textId="31E4044F" w:rsidR="00246863" w:rsidRDefault="00246863">
      <w:pPr>
        <w:pStyle w:val="TOC3"/>
        <w:rPr>
          <w:ins w:id="75" w:author="Sergei Dobrovolskii" w:date="2022-09-29T12:09:00Z"/>
          <w:rFonts w:asciiTheme="minorHAnsi" w:eastAsiaTheme="minorEastAsia" w:hAnsiTheme="minorHAnsi" w:cstheme="minorBidi"/>
          <w:noProof/>
          <w:lang w:val="en-DE" w:eastAsia="en-GB"/>
        </w:rPr>
      </w:pPr>
      <w:ins w:id="76"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"_Toc115345825"</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5.3.1</w:t>
        </w:r>
        <w:r>
          <w:rPr>
            <w:rFonts w:asciiTheme="minorHAnsi" w:eastAsiaTheme="minorEastAsia" w:hAnsiTheme="minorHAnsi" w:cstheme="minorBidi"/>
            <w:noProof/>
            <w:lang w:val="en-DE" w:eastAsia="en-GB"/>
          </w:rPr>
          <w:tab/>
        </w:r>
        <w:r w:rsidRPr="007027AE">
          <w:rPr>
            <w:rStyle w:val="Hyperlink"/>
            <w:noProof/>
          </w:rPr>
          <w:t>Slow computation of spherical to cartesian transform</w:t>
        </w:r>
        <w:r>
          <w:rPr>
            <w:noProof/>
            <w:webHidden/>
          </w:rPr>
          <w:tab/>
        </w:r>
        <w:r>
          <w:rPr>
            <w:noProof/>
            <w:webHidden/>
          </w:rPr>
          <w:fldChar w:fldCharType="begin"/>
        </w:r>
        <w:r>
          <w:rPr>
            <w:noProof/>
            <w:webHidden/>
          </w:rPr>
          <w:instrText xml:space="preserve"> PAGEREF _Toc115345825 \h </w:instrText>
        </w:r>
        <w:r>
          <w:rPr>
            <w:noProof/>
            <w:webHidden/>
          </w:rPr>
        </w:r>
      </w:ins>
      <w:r>
        <w:rPr>
          <w:noProof/>
          <w:webHidden/>
        </w:rPr>
        <w:fldChar w:fldCharType="separate"/>
      </w:r>
      <w:ins w:id="77" w:author="Sergei Dobrovolskii" w:date="2022-09-29T12:09:00Z">
        <w:r>
          <w:rPr>
            <w:noProof/>
            <w:webHidden/>
          </w:rPr>
          <w:t>41</w:t>
        </w:r>
        <w:r>
          <w:rPr>
            <w:noProof/>
            <w:webHidden/>
          </w:rPr>
          <w:fldChar w:fldCharType="end"/>
        </w:r>
        <w:r w:rsidRPr="007027AE">
          <w:rPr>
            <w:rStyle w:val="Hyperlink"/>
            <w:noProof/>
          </w:rPr>
          <w:fldChar w:fldCharType="end"/>
        </w:r>
      </w:ins>
    </w:p>
    <w:p w14:paraId="48020A07" w14:textId="70CBE92F" w:rsidR="00246863" w:rsidRDefault="00246863">
      <w:pPr>
        <w:pStyle w:val="TOC3"/>
        <w:rPr>
          <w:ins w:id="78" w:author="Sergei Dobrovolskii" w:date="2022-09-29T12:09:00Z"/>
          <w:rFonts w:asciiTheme="minorHAnsi" w:eastAsiaTheme="minorEastAsia" w:hAnsiTheme="minorHAnsi" w:cstheme="minorBidi"/>
          <w:noProof/>
          <w:lang w:val="en-DE" w:eastAsia="en-GB"/>
        </w:rPr>
      </w:pPr>
      <w:ins w:id="79"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"_Toc115345826"</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5.3.2</w:t>
        </w:r>
        <w:r>
          <w:rPr>
            <w:rFonts w:asciiTheme="minorHAnsi" w:eastAsiaTheme="minorEastAsia" w:hAnsiTheme="minorHAnsi" w:cstheme="minorBidi"/>
            <w:noProof/>
            <w:lang w:val="en-DE" w:eastAsia="en-GB"/>
          </w:rPr>
          <w:tab/>
        </w:r>
        <w:r w:rsidRPr="007027AE">
          <w:rPr>
            <w:rStyle w:val="Hyperlink"/>
            <w:noProof/>
          </w:rPr>
          <w:t>Checkerboard artifact</w:t>
        </w:r>
        <w:r>
          <w:rPr>
            <w:noProof/>
            <w:webHidden/>
          </w:rPr>
          <w:tab/>
        </w:r>
        <w:r>
          <w:rPr>
            <w:noProof/>
            <w:webHidden/>
          </w:rPr>
          <w:fldChar w:fldCharType="begin"/>
        </w:r>
        <w:r>
          <w:rPr>
            <w:noProof/>
            <w:webHidden/>
          </w:rPr>
          <w:instrText xml:space="preserve"> PAGEREF _Toc115345826 \h </w:instrText>
        </w:r>
        <w:r>
          <w:rPr>
            <w:noProof/>
            <w:webHidden/>
          </w:rPr>
        </w:r>
      </w:ins>
      <w:r>
        <w:rPr>
          <w:noProof/>
          <w:webHidden/>
        </w:rPr>
        <w:fldChar w:fldCharType="separate"/>
      </w:r>
      <w:ins w:id="80" w:author="Sergei Dobrovolskii" w:date="2022-09-29T12:09:00Z">
        <w:r>
          <w:rPr>
            <w:noProof/>
            <w:webHidden/>
          </w:rPr>
          <w:t>43</w:t>
        </w:r>
        <w:r>
          <w:rPr>
            <w:noProof/>
            <w:webHidden/>
          </w:rPr>
          <w:fldChar w:fldCharType="end"/>
        </w:r>
        <w:r w:rsidRPr="007027AE">
          <w:rPr>
            <w:rStyle w:val="Hyperlink"/>
            <w:noProof/>
          </w:rPr>
          <w:fldChar w:fldCharType="end"/>
        </w:r>
      </w:ins>
    </w:p>
    <w:p w14:paraId="11478A42" w14:textId="0153EBF2" w:rsidR="00246863" w:rsidRDefault="00246863">
      <w:pPr>
        <w:pStyle w:val="TOC3"/>
        <w:rPr>
          <w:ins w:id="81" w:author="Sergei Dobrovolskii" w:date="2022-09-29T12:09:00Z"/>
          <w:rFonts w:asciiTheme="minorHAnsi" w:eastAsiaTheme="minorEastAsia" w:hAnsiTheme="minorHAnsi" w:cstheme="minorBidi"/>
          <w:noProof/>
          <w:lang w:val="en-DE" w:eastAsia="en-GB"/>
        </w:rPr>
      </w:pPr>
      <w:ins w:id="82"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"_Toc115345827"</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5.3.3</w:t>
        </w:r>
        <w:r>
          <w:rPr>
            <w:rFonts w:asciiTheme="minorHAnsi" w:eastAsiaTheme="minorEastAsia" w:hAnsiTheme="minorHAnsi" w:cstheme="minorBidi"/>
            <w:noProof/>
            <w:lang w:val="en-DE" w:eastAsia="en-GB"/>
          </w:rPr>
          <w:tab/>
        </w:r>
        <w:r w:rsidRPr="007027AE">
          <w:rPr>
            <w:rStyle w:val="Hyperlink"/>
            <w:noProof/>
          </w:rPr>
          <w:t>GPU memory limitation</w:t>
        </w:r>
        <w:r>
          <w:rPr>
            <w:noProof/>
            <w:webHidden/>
          </w:rPr>
          <w:tab/>
        </w:r>
        <w:r>
          <w:rPr>
            <w:noProof/>
            <w:webHidden/>
          </w:rPr>
          <w:fldChar w:fldCharType="begin"/>
        </w:r>
        <w:r>
          <w:rPr>
            <w:noProof/>
            <w:webHidden/>
          </w:rPr>
          <w:instrText xml:space="preserve"> PAGEREF _Toc115345827 \h </w:instrText>
        </w:r>
        <w:r>
          <w:rPr>
            <w:noProof/>
            <w:webHidden/>
          </w:rPr>
        </w:r>
      </w:ins>
      <w:r>
        <w:rPr>
          <w:noProof/>
          <w:webHidden/>
        </w:rPr>
        <w:fldChar w:fldCharType="separate"/>
      </w:r>
      <w:ins w:id="83" w:author="Sergei Dobrovolskii" w:date="2022-09-29T12:09:00Z">
        <w:r>
          <w:rPr>
            <w:noProof/>
            <w:webHidden/>
          </w:rPr>
          <w:t>43</w:t>
        </w:r>
        <w:r>
          <w:rPr>
            <w:noProof/>
            <w:webHidden/>
          </w:rPr>
          <w:fldChar w:fldCharType="end"/>
        </w:r>
        <w:r w:rsidRPr="007027AE">
          <w:rPr>
            <w:rStyle w:val="Hyperlink"/>
            <w:noProof/>
          </w:rPr>
          <w:fldChar w:fldCharType="end"/>
        </w:r>
      </w:ins>
    </w:p>
    <w:p w14:paraId="008FC60B" w14:textId="497319AA" w:rsidR="00246863" w:rsidRDefault="00246863">
      <w:pPr>
        <w:pStyle w:val="TOC2"/>
        <w:rPr>
          <w:ins w:id="84" w:author="Sergei Dobrovolskii" w:date="2022-09-29T12:09:00Z"/>
          <w:rFonts w:asciiTheme="minorHAnsi" w:eastAsiaTheme="minorEastAsia" w:hAnsiTheme="minorHAnsi" w:cstheme="minorBidi"/>
          <w:noProof/>
          <w:lang w:val="en-DE" w:eastAsia="en-GB"/>
        </w:rPr>
      </w:pPr>
      <w:ins w:id="85"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"_Toc115345828"</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5.4</w:t>
        </w:r>
        <w:r>
          <w:rPr>
            <w:rFonts w:asciiTheme="minorHAnsi" w:eastAsiaTheme="minorEastAsia" w:hAnsiTheme="minorHAnsi" w:cstheme="minorBidi"/>
            <w:noProof/>
            <w:lang w:val="en-DE" w:eastAsia="en-GB"/>
          </w:rPr>
          <w:tab/>
        </w:r>
        <w:r w:rsidRPr="007027AE">
          <w:rPr>
            <w:rStyle w:val="Hyperlink"/>
            <w:noProof/>
          </w:rPr>
          <w:t>Failed approaches</w:t>
        </w:r>
        <w:r>
          <w:rPr>
            <w:noProof/>
            <w:webHidden/>
          </w:rPr>
          <w:tab/>
        </w:r>
        <w:r>
          <w:rPr>
            <w:noProof/>
            <w:webHidden/>
          </w:rPr>
          <w:fldChar w:fldCharType="begin"/>
        </w:r>
        <w:r>
          <w:rPr>
            <w:noProof/>
            <w:webHidden/>
          </w:rPr>
          <w:instrText xml:space="preserve"> PAGEREF _Toc115345828 \h </w:instrText>
        </w:r>
        <w:r>
          <w:rPr>
            <w:noProof/>
            <w:webHidden/>
          </w:rPr>
        </w:r>
      </w:ins>
      <w:r>
        <w:rPr>
          <w:noProof/>
          <w:webHidden/>
        </w:rPr>
        <w:fldChar w:fldCharType="separate"/>
      </w:r>
      <w:ins w:id="86" w:author="Sergei Dobrovolskii" w:date="2022-09-29T12:09:00Z">
        <w:r>
          <w:rPr>
            <w:noProof/>
            <w:webHidden/>
          </w:rPr>
          <w:t>44</w:t>
        </w:r>
        <w:r>
          <w:rPr>
            <w:noProof/>
            <w:webHidden/>
          </w:rPr>
          <w:fldChar w:fldCharType="end"/>
        </w:r>
        <w:r w:rsidRPr="007027AE">
          <w:rPr>
            <w:rStyle w:val="Hyperlink"/>
            <w:noProof/>
          </w:rPr>
          <w:fldChar w:fldCharType="end"/>
        </w:r>
      </w:ins>
    </w:p>
    <w:p w14:paraId="26AD5316" w14:textId="757326B6" w:rsidR="00246863" w:rsidRDefault="00246863">
      <w:pPr>
        <w:pStyle w:val="TOC3"/>
        <w:rPr>
          <w:ins w:id="87" w:author="Sergei Dobrovolskii" w:date="2022-09-29T12:09:00Z"/>
          <w:rFonts w:asciiTheme="minorHAnsi" w:eastAsiaTheme="minorEastAsia" w:hAnsiTheme="minorHAnsi" w:cstheme="minorBidi"/>
          <w:noProof/>
          <w:lang w:val="en-DE" w:eastAsia="en-GB"/>
        </w:rPr>
      </w:pPr>
      <w:ins w:id="88"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"_Toc115345829"</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5.4.1</w:t>
        </w:r>
        <w:r>
          <w:rPr>
            <w:rFonts w:asciiTheme="minorHAnsi" w:eastAsiaTheme="minorEastAsia" w:hAnsiTheme="minorHAnsi" w:cstheme="minorBidi"/>
            <w:noProof/>
            <w:lang w:val="en-DE" w:eastAsia="en-GB"/>
          </w:rPr>
          <w:tab/>
        </w:r>
        <w:r w:rsidRPr="007027AE">
          <w:rPr>
            <w:rStyle w:val="Hyperlink"/>
            <w:noProof/>
          </w:rPr>
          <w:t>Weka Segmentation plugin</w:t>
        </w:r>
        <w:r>
          <w:rPr>
            <w:noProof/>
            <w:webHidden/>
          </w:rPr>
          <w:tab/>
        </w:r>
        <w:r>
          <w:rPr>
            <w:noProof/>
            <w:webHidden/>
          </w:rPr>
          <w:fldChar w:fldCharType="begin"/>
        </w:r>
        <w:r>
          <w:rPr>
            <w:noProof/>
            <w:webHidden/>
          </w:rPr>
          <w:instrText xml:space="preserve"> PAGEREF _Toc115345829 \h </w:instrText>
        </w:r>
        <w:r>
          <w:rPr>
            <w:noProof/>
            <w:webHidden/>
          </w:rPr>
        </w:r>
      </w:ins>
      <w:r>
        <w:rPr>
          <w:noProof/>
          <w:webHidden/>
        </w:rPr>
        <w:fldChar w:fldCharType="separate"/>
      </w:r>
      <w:ins w:id="89" w:author="Sergei Dobrovolskii" w:date="2022-09-29T12:09:00Z">
        <w:r>
          <w:rPr>
            <w:noProof/>
            <w:webHidden/>
          </w:rPr>
          <w:t>44</w:t>
        </w:r>
        <w:r>
          <w:rPr>
            <w:noProof/>
            <w:webHidden/>
          </w:rPr>
          <w:fldChar w:fldCharType="end"/>
        </w:r>
        <w:r w:rsidRPr="007027AE">
          <w:rPr>
            <w:rStyle w:val="Hyperlink"/>
            <w:noProof/>
          </w:rPr>
          <w:fldChar w:fldCharType="end"/>
        </w:r>
      </w:ins>
    </w:p>
    <w:p w14:paraId="62594A95" w14:textId="6DE374A8" w:rsidR="00246863" w:rsidRDefault="00246863">
      <w:pPr>
        <w:pStyle w:val="TOC3"/>
        <w:rPr>
          <w:ins w:id="90" w:author="Sergei Dobrovolskii" w:date="2022-09-29T12:09:00Z"/>
          <w:rFonts w:asciiTheme="minorHAnsi" w:eastAsiaTheme="minorEastAsia" w:hAnsiTheme="minorHAnsi" w:cstheme="minorBidi"/>
          <w:noProof/>
          <w:lang w:val="en-DE" w:eastAsia="en-GB"/>
        </w:rPr>
      </w:pPr>
      <w:ins w:id="91"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"_Toc115345830"</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5.4.2</w:t>
        </w:r>
        <w:r>
          <w:rPr>
            <w:rFonts w:asciiTheme="minorHAnsi" w:eastAsiaTheme="minorEastAsia" w:hAnsiTheme="minorHAnsi" w:cstheme="minorBidi"/>
            <w:noProof/>
            <w:lang w:val="en-DE" w:eastAsia="en-GB"/>
          </w:rPr>
          <w:tab/>
        </w:r>
        <w:r w:rsidRPr="007027AE">
          <w:rPr>
            <w:rStyle w:val="Hyperlink"/>
            <w:noProof/>
          </w:rPr>
          <w:t>CellPose</w:t>
        </w:r>
        <w:r>
          <w:rPr>
            <w:noProof/>
            <w:webHidden/>
          </w:rPr>
          <w:tab/>
        </w:r>
        <w:r>
          <w:rPr>
            <w:noProof/>
            <w:webHidden/>
          </w:rPr>
          <w:fldChar w:fldCharType="begin"/>
        </w:r>
        <w:r>
          <w:rPr>
            <w:noProof/>
            <w:webHidden/>
          </w:rPr>
          <w:instrText xml:space="preserve"> PAGEREF _Toc115345830 \h </w:instrText>
        </w:r>
        <w:r>
          <w:rPr>
            <w:noProof/>
            <w:webHidden/>
          </w:rPr>
        </w:r>
      </w:ins>
      <w:r>
        <w:rPr>
          <w:noProof/>
          <w:webHidden/>
        </w:rPr>
        <w:fldChar w:fldCharType="separate"/>
      </w:r>
      <w:ins w:id="92" w:author="Sergei Dobrovolskii" w:date="2022-09-29T12:09:00Z">
        <w:r>
          <w:rPr>
            <w:noProof/>
            <w:webHidden/>
          </w:rPr>
          <w:t>44</w:t>
        </w:r>
        <w:r>
          <w:rPr>
            <w:noProof/>
            <w:webHidden/>
          </w:rPr>
          <w:fldChar w:fldCharType="end"/>
        </w:r>
        <w:r w:rsidRPr="007027AE">
          <w:rPr>
            <w:rStyle w:val="Hyperlink"/>
            <w:noProof/>
          </w:rPr>
          <w:fldChar w:fldCharType="end"/>
        </w:r>
      </w:ins>
    </w:p>
    <w:p w14:paraId="168F286F" w14:textId="3BDF9DFF" w:rsidR="00246863" w:rsidRDefault="00246863">
      <w:pPr>
        <w:pStyle w:val="TOC2"/>
        <w:rPr>
          <w:ins w:id="93" w:author="Sergei Dobrovolskii" w:date="2022-09-29T12:09:00Z"/>
          <w:rFonts w:asciiTheme="minorHAnsi" w:eastAsiaTheme="minorEastAsia" w:hAnsiTheme="minorHAnsi" w:cstheme="minorBidi"/>
          <w:noProof/>
          <w:lang w:val="en-DE" w:eastAsia="en-GB"/>
        </w:rPr>
      </w:pPr>
      <w:ins w:id="94"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"_Toc115345831"</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5.5</w:t>
        </w:r>
        <w:r>
          <w:rPr>
            <w:rFonts w:asciiTheme="minorHAnsi" w:eastAsiaTheme="minorEastAsia" w:hAnsiTheme="minorHAnsi" w:cstheme="minorBidi"/>
            <w:noProof/>
            <w:lang w:val="en-DE" w:eastAsia="en-GB"/>
          </w:rPr>
          <w:tab/>
        </w:r>
        <w:r w:rsidRPr="007027AE">
          <w:rPr>
            <w:rStyle w:val="Hyperlink"/>
            <w:noProof/>
          </w:rPr>
          <w:t>Outlook</w:t>
        </w:r>
        <w:r>
          <w:rPr>
            <w:noProof/>
            <w:webHidden/>
          </w:rPr>
          <w:tab/>
        </w:r>
        <w:r>
          <w:rPr>
            <w:noProof/>
            <w:webHidden/>
          </w:rPr>
          <w:fldChar w:fldCharType="begin"/>
        </w:r>
        <w:r>
          <w:rPr>
            <w:noProof/>
            <w:webHidden/>
          </w:rPr>
          <w:instrText xml:space="preserve"> PAGEREF _Toc115345831 \h </w:instrText>
        </w:r>
        <w:r>
          <w:rPr>
            <w:noProof/>
            <w:webHidden/>
          </w:rPr>
        </w:r>
      </w:ins>
      <w:r>
        <w:rPr>
          <w:noProof/>
          <w:webHidden/>
        </w:rPr>
        <w:fldChar w:fldCharType="separate"/>
      </w:r>
      <w:ins w:id="95" w:author="Sergei Dobrovolskii" w:date="2022-09-29T12:09:00Z">
        <w:r>
          <w:rPr>
            <w:noProof/>
            <w:webHidden/>
          </w:rPr>
          <w:t>45</w:t>
        </w:r>
        <w:r>
          <w:rPr>
            <w:noProof/>
            <w:webHidden/>
          </w:rPr>
          <w:fldChar w:fldCharType="end"/>
        </w:r>
        <w:r w:rsidRPr="007027AE">
          <w:rPr>
            <w:rStyle w:val="Hyperlink"/>
            <w:noProof/>
          </w:rPr>
          <w:fldChar w:fldCharType="end"/>
        </w:r>
      </w:ins>
    </w:p>
    <w:p w14:paraId="0D0EF482" w14:textId="3CDB755C" w:rsidR="00246863" w:rsidRDefault="00246863">
      <w:pPr>
        <w:pStyle w:val="TOC3"/>
        <w:rPr>
          <w:ins w:id="96" w:author="Sergei Dobrovolskii" w:date="2022-09-29T12:09:00Z"/>
          <w:rFonts w:asciiTheme="minorHAnsi" w:eastAsiaTheme="minorEastAsia" w:hAnsiTheme="minorHAnsi" w:cstheme="minorBidi"/>
          <w:noProof/>
          <w:lang w:val="en-DE" w:eastAsia="en-GB"/>
        </w:rPr>
      </w:pPr>
      <w:ins w:id="97"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"_Toc115345832"</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5.5.1</w:t>
        </w:r>
        <w:r>
          <w:rPr>
            <w:rFonts w:asciiTheme="minorHAnsi" w:eastAsiaTheme="minorEastAsia" w:hAnsiTheme="minorHAnsi" w:cstheme="minorBidi"/>
            <w:noProof/>
            <w:lang w:val="en-DE" w:eastAsia="en-GB"/>
          </w:rPr>
          <w:tab/>
        </w:r>
        <w:r w:rsidRPr="007027AE">
          <w:rPr>
            <w:rStyle w:val="Hyperlink"/>
            <w:noProof/>
          </w:rPr>
          <w:t>Modification of ground truth representation</w:t>
        </w:r>
        <w:r>
          <w:rPr>
            <w:noProof/>
            <w:webHidden/>
          </w:rPr>
          <w:tab/>
        </w:r>
        <w:r>
          <w:rPr>
            <w:noProof/>
            <w:webHidden/>
          </w:rPr>
          <w:fldChar w:fldCharType="begin"/>
        </w:r>
        <w:r>
          <w:rPr>
            <w:noProof/>
            <w:webHidden/>
          </w:rPr>
          <w:instrText xml:space="preserve"> PAGEREF _Toc115345832 \h </w:instrText>
        </w:r>
        <w:r>
          <w:rPr>
            <w:noProof/>
            <w:webHidden/>
          </w:rPr>
        </w:r>
      </w:ins>
      <w:r>
        <w:rPr>
          <w:noProof/>
          <w:webHidden/>
        </w:rPr>
        <w:fldChar w:fldCharType="separate"/>
      </w:r>
      <w:ins w:id="98" w:author="Sergei Dobrovolskii" w:date="2022-09-29T12:09:00Z">
        <w:r>
          <w:rPr>
            <w:noProof/>
            <w:webHidden/>
          </w:rPr>
          <w:t>45</w:t>
        </w:r>
        <w:r>
          <w:rPr>
            <w:noProof/>
            <w:webHidden/>
          </w:rPr>
          <w:fldChar w:fldCharType="end"/>
        </w:r>
        <w:r w:rsidRPr="007027AE">
          <w:rPr>
            <w:rStyle w:val="Hyperlink"/>
            <w:noProof/>
          </w:rPr>
          <w:fldChar w:fldCharType="end"/>
        </w:r>
      </w:ins>
    </w:p>
    <w:p w14:paraId="11C6CBF6" w14:textId="2016A0A5" w:rsidR="00246863" w:rsidRDefault="00246863">
      <w:pPr>
        <w:pStyle w:val="TOC3"/>
        <w:rPr>
          <w:ins w:id="99" w:author="Sergei Dobrovolskii" w:date="2022-09-29T12:09:00Z"/>
          <w:rFonts w:asciiTheme="minorHAnsi" w:eastAsiaTheme="minorEastAsia" w:hAnsiTheme="minorHAnsi" w:cstheme="minorBidi"/>
          <w:noProof/>
          <w:lang w:val="en-DE" w:eastAsia="en-GB"/>
        </w:rPr>
      </w:pPr>
      <w:ins w:id="100"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"_Toc115345833"</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5.5.2</w:t>
        </w:r>
        <w:r>
          <w:rPr>
            <w:rFonts w:asciiTheme="minorHAnsi" w:eastAsiaTheme="minorEastAsia" w:hAnsiTheme="minorHAnsi" w:cstheme="minorBidi"/>
            <w:noProof/>
            <w:lang w:val="en-DE" w:eastAsia="en-GB"/>
          </w:rPr>
          <w:tab/>
        </w:r>
        <w:r w:rsidRPr="007027AE">
          <w:rPr>
            <w:rStyle w:val="Hyperlink"/>
            <w:noProof/>
          </w:rPr>
          <w:t>MBT-net architecture improvement</w:t>
        </w:r>
        <w:r>
          <w:rPr>
            <w:noProof/>
            <w:webHidden/>
          </w:rPr>
          <w:tab/>
        </w:r>
        <w:r>
          <w:rPr>
            <w:noProof/>
            <w:webHidden/>
          </w:rPr>
          <w:fldChar w:fldCharType="begin"/>
        </w:r>
        <w:r>
          <w:rPr>
            <w:noProof/>
            <w:webHidden/>
          </w:rPr>
          <w:instrText xml:space="preserve"> PAGEREF _Toc115345833 \h </w:instrText>
        </w:r>
        <w:r>
          <w:rPr>
            <w:noProof/>
            <w:webHidden/>
          </w:rPr>
        </w:r>
      </w:ins>
      <w:r>
        <w:rPr>
          <w:noProof/>
          <w:webHidden/>
        </w:rPr>
        <w:fldChar w:fldCharType="separate"/>
      </w:r>
      <w:ins w:id="101" w:author="Sergei Dobrovolskii" w:date="2022-09-29T12:09:00Z">
        <w:r>
          <w:rPr>
            <w:noProof/>
            <w:webHidden/>
          </w:rPr>
          <w:t>45</w:t>
        </w:r>
        <w:r>
          <w:rPr>
            <w:noProof/>
            <w:webHidden/>
          </w:rPr>
          <w:fldChar w:fldCharType="end"/>
        </w:r>
        <w:r w:rsidRPr="007027AE">
          <w:rPr>
            <w:rStyle w:val="Hyperlink"/>
            <w:noProof/>
          </w:rPr>
          <w:fldChar w:fldCharType="end"/>
        </w:r>
      </w:ins>
    </w:p>
    <w:p w14:paraId="128B60B4" w14:textId="441B778E" w:rsidR="00246863" w:rsidRDefault="00246863">
      <w:pPr>
        <w:pStyle w:val="TOC3"/>
        <w:rPr>
          <w:ins w:id="102" w:author="Sergei Dobrovolskii" w:date="2022-09-29T12:09:00Z"/>
          <w:rFonts w:asciiTheme="minorHAnsi" w:eastAsiaTheme="minorEastAsia" w:hAnsiTheme="minorHAnsi" w:cstheme="minorBidi"/>
          <w:noProof/>
          <w:lang w:val="en-DE" w:eastAsia="en-GB"/>
        </w:rPr>
      </w:pPr>
      <w:ins w:id="103"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"_Toc115345834"</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5.5.3</w:t>
        </w:r>
        <w:r>
          <w:rPr>
            <w:rFonts w:asciiTheme="minorHAnsi" w:eastAsiaTheme="minorEastAsia" w:hAnsiTheme="minorHAnsi" w:cstheme="minorBidi"/>
            <w:noProof/>
            <w:lang w:val="en-DE" w:eastAsia="en-GB"/>
          </w:rPr>
          <w:tab/>
        </w:r>
        <w:r w:rsidRPr="007027AE">
          <w:rPr>
            <w:rStyle w:val="Hyperlink"/>
            <w:noProof/>
          </w:rPr>
          <w:t>Cell Simulator proposed features</w:t>
        </w:r>
        <w:r>
          <w:rPr>
            <w:noProof/>
            <w:webHidden/>
          </w:rPr>
          <w:tab/>
        </w:r>
        <w:r>
          <w:rPr>
            <w:noProof/>
            <w:webHidden/>
          </w:rPr>
          <w:fldChar w:fldCharType="begin"/>
        </w:r>
        <w:r>
          <w:rPr>
            <w:noProof/>
            <w:webHidden/>
          </w:rPr>
          <w:instrText xml:space="preserve"> PAGEREF _Toc115345834 \h </w:instrText>
        </w:r>
        <w:r>
          <w:rPr>
            <w:noProof/>
            <w:webHidden/>
          </w:rPr>
        </w:r>
      </w:ins>
      <w:r>
        <w:rPr>
          <w:noProof/>
          <w:webHidden/>
        </w:rPr>
        <w:fldChar w:fldCharType="separate"/>
      </w:r>
      <w:ins w:id="104" w:author="Sergei Dobrovolskii" w:date="2022-09-29T12:09:00Z">
        <w:r>
          <w:rPr>
            <w:noProof/>
            <w:webHidden/>
          </w:rPr>
          <w:t>45</w:t>
        </w:r>
        <w:r>
          <w:rPr>
            <w:noProof/>
            <w:webHidden/>
          </w:rPr>
          <w:fldChar w:fldCharType="end"/>
        </w:r>
        <w:r w:rsidRPr="007027AE">
          <w:rPr>
            <w:rStyle w:val="Hyperlink"/>
            <w:noProof/>
          </w:rPr>
          <w:fldChar w:fldCharType="end"/>
        </w:r>
      </w:ins>
    </w:p>
    <w:p w14:paraId="0809A60C" w14:textId="5287A692" w:rsidR="00246863" w:rsidRDefault="00246863">
      <w:pPr>
        <w:pStyle w:val="TOC1"/>
        <w:rPr>
          <w:ins w:id="105" w:author="Sergei Dobrovolskii" w:date="2022-09-29T12:09:00Z"/>
          <w:rFonts w:asciiTheme="minorHAnsi" w:eastAsiaTheme="minorEastAsia" w:hAnsiTheme="minorHAnsi" w:cstheme="minorBidi"/>
          <w:b w:val="0"/>
          <w:noProof/>
          <w:lang w:val="en-DE" w:eastAsia="en-GB"/>
        </w:rPr>
      </w:pPr>
      <w:ins w:id="106"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"_Toc115345835"</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6</w:t>
        </w:r>
        <w:r>
          <w:rPr>
            <w:rFonts w:asciiTheme="minorHAnsi" w:eastAsiaTheme="minorEastAsia" w:hAnsiTheme="minorHAnsi" w:cstheme="minorBidi"/>
            <w:b w:val="0"/>
            <w:noProof/>
            <w:lang w:val="en-DE" w:eastAsia="en-GB"/>
          </w:rPr>
          <w:tab/>
        </w:r>
        <w:r w:rsidRPr="007027AE">
          <w:rPr>
            <w:rStyle w:val="Hyperlink"/>
            <w:noProof/>
          </w:rPr>
          <w:t>Conclusion</w:t>
        </w:r>
        <w:r>
          <w:rPr>
            <w:noProof/>
            <w:webHidden/>
          </w:rPr>
          <w:tab/>
        </w:r>
        <w:r>
          <w:rPr>
            <w:noProof/>
            <w:webHidden/>
          </w:rPr>
          <w:fldChar w:fldCharType="begin"/>
        </w:r>
        <w:r>
          <w:rPr>
            <w:noProof/>
            <w:webHidden/>
          </w:rPr>
          <w:instrText xml:space="preserve"> PAGEREF _Toc115345835 \h </w:instrText>
        </w:r>
        <w:r>
          <w:rPr>
            <w:noProof/>
            <w:webHidden/>
          </w:rPr>
        </w:r>
      </w:ins>
      <w:r>
        <w:rPr>
          <w:noProof/>
          <w:webHidden/>
        </w:rPr>
        <w:fldChar w:fldCharType="separate"/>
      </w:r>
      <w:ins w:id="107" w:author="Sergei Dobrovolskii" w:date="2022-09-29T12:09:00Z">
        <w:r>
          <w:rPr>
            <w:noProof/>
            <w:webHidden/>
          </w:rPr>
          <w:t>47</w:t>
        </w:r>
        <w:r>
          <w:rPr>
            <w:noProof/>
            <w:webHidden/>
          </w:rPr>
          <w:fldChar w:fldCharType="end"/>
        </w:r>
        <w:r w:rsidRPr="007027AE">
          <w:rPr>
            <w:rStyle w:val="Hyperlink"/>
            <w:noProof/>
          </w:rPr>
          <w:fldChar w:fldCharType="end"/>
        </w:r>
      </w:ins>
    </w:p>
    <w:p w14:paraId="7533C6DD" w14:textId="71735002" w:rsidR="00246863" w:rsidRDefault="00246863">
      <w:pPr>
        <w:pStyle w:val="TOC1"/>
        <w:rPr>
          <w:ins w:id="108" w:author="Sergei Dobrovolskii" w:date="2022-09-29T12:09:00Z"/>
          <w:rFonts w:asciiTheme="minorHAnsi" w:eastAsiaTheme="minorEastAsia" w:hAnsiTheme="minorHAnsi" w:cstheme="minorBidi"/>
          <w:b w:val="0"/>
          <w:noProof/>
          <w:lang w:val="en-DE" w:eastAsia="en-GB"/>
        </w:rPr>
      </w:pPr>
      <w:ins w:id="109" w:author="Sergei Dobrovolskii" w:date="2022-09-29T12:09:00Z">
        <w:r w:rsidRPr="007027AE">
          <w:rPr>
            <w:rStyle w:val="Hyperlink"/>
            <w:noProof/>
          </w:rPr>
          <w:fldChar w:fldCharType="begin"/>
        </w:r>
        <w:r w:rsidRPr="007027AE">
          <w:rPr>
            <w:rStyle w:val="Hyperlink"/>
            <w:noProof/>
          </w:rPr>
          <w:instrText xml:space="preserve"> </w:instrText>
        </w:r>
        <w:r>
          <w:rPr>
            <w:noProof/>
          </w:rPr>
          <w:instrText>HYPERLINK \l "_Toc115345836"</w:instrText>
        </w:r>
        <w:r w:rsidRPr="007027AE">
          <w:rPr>
            <w:rStyle w:val="Hyperlink"/>
            <w:noProof/>
          </w:rPr>
          <w:instrText xml:space="preserve"> </w:instrText>
        </w:r>
        <w:r w:rsidRPr="007027AE">
          <w:rPr>
            <w:rStyle w:val="Hyperlink"/>
            <w:noProof/>
          </w:rPr>
        </w:r>
        <w:r w:rsidRPr="007027AE">
          <w:rPr>
            <w:rStyle w:val="Hyperlink"/>
            <w:noProof/>
          </w:rPr>
          <w:fldChar w:fldCharType="separate"/>
        </w:r>
        <w:r w:rsidRPr="007027AE">
          <w:rPr>
            <w:rStyle w:val="Hyperlink"/>
            <w:noProof/>
          </w:rPr>
          <w:t>7</w:t>
        </w:r>
        <w:r>
          <w:rPr>
            <w:rFonts w:asciiTheme="minorHAnsi" w:eastAsiaTheme="minorEastAsia" w:hAnsiTheme="minorHAnsi" w:cstheme="minorBidi"/>
            <w:b w:val="0"/>
            <w:noProof/>
            <w:lang w:val="en-DE" w:eastAsia="en-GB"/>
          </w:rPr>
          <w:tab/>
        </w:r>
        <w:r w:rsidRPr="007027AE">
          <w:rPr>
            <w:rStyle w:val="Hyperlink"/>
            <w:noProof/>
          </w:rPr>
          <w:t>References</w:t>
        </w:r>
        <w:r>
          <w:rPr>
            <w:noProof/>
            <w:webHidden/>
          </w:rPr>
          <w:tab/>
        </w:r>
        <w:r>
          <w:rPr>
            <w:noProof/>
            <w:webHidden/>
          </w:rPr>
          <w:fldChar w:fldCharType="begin"/>
        </w:r>
        <w:r>
          <w:rPr>
            <w:noProof/>
            <w:webHidden/>
          </w:rPr>
          <w:instrText xml:space="preserve"> PAGEREF _Toc115345836 \h </w:instrText>
        </w:r>
        <w:r>
          <w:rPr>
            <w:noProof/>
            <w:webHidden/>
          </w:rPr>
        </w:r>
      </w:ins>
      <w:r>
        <w:rPr>
          <w:noProof/>
          <w:webHidden/>
        </w:rPr>
        <w:fldChar w:fldCharType="separate"/>
      </w:r>
      <w:ins w:id="110" w:author="Sergei Dobrovolskii" w:date="2022-09-29T12:09:00Z">
        <w:r>
          <w:rPr>
            <w:noProof/>
            <w:webHidden/>
          </w:rPr>
          <w:t>48</w:t>
        </w:r>
        <w:r>
          <w:rPr>
            <w:noProof/>
            <w:webHidden/>
          </w:rPr>
          <w:fldChar w:fldCharType="end"/>
        </w:r>
        <w:r w:rsidRPr="007027AE">
          <w:rPr>
            <w:rStyle w:val="Hyperlink"/>
            <w:noProof/>
          </w:rPr>
          <w:fldChar w:fldCharType="end"/>
        </w:r>
      </w:ins>
    </w:p>
    <w:p w14:paraId="7DB6DFD2" w14:textId="5E610871" w:rsidR="000805D3" w:rsidDel="00246863" w:rsidRDefault="000805D3" w:rsidP="00374F67">
      <w:pPr>
        <w:pStyle w:val="TOC1"/>
        <w:rPr>
          <w:del w:id="111" w:author="Sergei Dobrovolskii" w:date="2022-09-29T12:09:00Z"/>
          <w:rFonts w:asciiTheme="minorHAnsi" w:eastAsiaTheme="minorEastAsia" w:hAnsiTheme="minorHAnsi" w:cstheme="minorBidi"/>
          <w:noProof/>
          <w:lang w:eastAsia="en-GB"/>
        </w:rPr>
      </w:pPr>
      <w:del w:id="112" w:author="Sergei Dobrovolskii" w:date="2022-09-29T12:09:00Z">
        <w:r w:rsidRPr="00246863" w:rsidDel="00246863">
          <w:rPr>
            <w:noProof/>
            <w:rPrChange w:id="113" w:author="Sergei Dobrovolskii" w:date="2022-09-29T12:09:00Z">
              <w:rPr>
                <w:rStyle w:val="Hyperlink"/>
                <w:noProof/>
              </w:rPr>
            </w:rPrChange>
          </w:rPr>
          <w:delText>1</w:delText>
        </w:r>
        <w:r w:rsidDel="00246863">
          <w:rPr>
            <w:rFonts w:asciiTheme="minorHAnsi" w:eastAsiaTheme="minorEastAsia" w:hAnsiTheme="minorHAnsi" w:cstheme="minorBidi"/>
            <w:noProof/>
            <w:lang w:eastAsia="en-GB"/>
          </w:rPr>
          <w:tab/>
        </w:r>
        <w:r w:rsidRPr="00246863" w:rsidDel="00246863">
          <w:rPr>
            <w:noProof/>
            <w:rPrChange w:id="114" w:author="Sergei Dobrovolskii" w:date="2022-09-29T12:09:00Z">
              <w:rPr>
                <w:rStyle w:val="Hyperlink"/>
                <w:noProof/>
              </w:rPr>
            </w:rPrChange>
          </w:rPr>
          <w:delText>Introduction</w:delText>
        </w:r>
        <w:r w:rsidDel="00246863">
          <w:rPr>
            <w:noProof/>
            <w:webHidden/>
          </w:rPr>
          <w:tab/>
        </w:r>
        <w:r w:rsidR="00854F0A" w:rsidDel="00246863">
          <w:rPr>
            <w:noProof/>
            <w:webHidden/>
          </w:rPr>
          <w:delText>9</w:delText>
        </w:r>
      </w:del>
    </w:p>
    <w:p w14:paraId="6BB5695B" w14:textId="62262014" w:rsidR="000805D3" w:rsidDel="00246863" w:rsidRDefault="000805D3" w:rsidP="00374F67">
      <w:pPr>
        <w:pStyle w:val="TOC1"/>
        <w:rPr>
          <w:del w:id="115" w:author="Sergei Dobrovolskii" w:date="2022-09-29T12:09:00Z"/>
          <w:rFonts w:asciiTheme="minorHAnsi" w:eastAsiaTheme="minorEastAsia" w:hAnsiTheme="minorHAnsi" w:cstheme="minorBidi"/>
          <w:noProof/>
          <w:lang w:eastAsia="en-GB"/>
        </w:rPr>
      </w:pPr>
      <w:del w:id="116" w:author="Sergei Dobrovolskii" w:date="2022-09-29T12:09:00Z">
        <w:r w:rsidRPr="00246863" w:rsidDel="00246863">
          <w:rPr>
            <w:noProof/>
            <w:rPrChange w:id="117" w:author="Sergei Dobrovolskii" w:date="2022-09-29T12:09:00Z">
              <w:rPr>
                <w:rStyle w:val="Hyperlink"/>
                <w:noProof/>
              </w:rPr>
            </w:rPrChange>
          </w:rPr>
          <w:delText>2</w:delText>
        </w:r>
        <w:r w:rsidDel="00246863">
          <w:rPr>
            <w:rFonts w:asciiTheme="minorHAnsi" w:eastAsiaTheme="minorEastAsia" w:hAnsiTheme="minorHAnsi" w:cstheme="minorBidi"/>
            <w:noProof/>
            <w:lang w:eastAsia="en-GB"/>
          </w:rPr>
          <w:tab/>
        </w:r>
        <w:r w:rsidRPr="00246863" w:rsidDel="00246863">
          <w:rPr>
            <w:noProof/>
            <w:rPrChange w:id="118" w:author="Sergei Dobrovolskii" w:date="2022-09-29T12:09:00Z">
              <w:rPr>
                <w:rStyle w:val="Hyperlink"/>
                <w:noProof/>
              </w:rPr>
            </w:rPrChange>
          </w:rPr>
          <w:delText>State of the Art</w:delText>
        </w:r>
        <w:r w:rsidDel="00246863">
          <w:rPr>
            <w:noProof/>
            <w:webHidden/>
          </w:rPr>
          <w:tab/>
        </w:r>
        <w:r w:rsidR="00854F0A" w:rsidDel="00246863">
          <w:rPr>
            <w:noProof/>
            <w:webHidden/>
          </w:rPr>
          <w:delText>11</w:delText>
        </w:r>
      </w:del>
    </w:p>
    <w:p w14:paraId="2997C1D2" w14:textId="2D204F98" w:rsidR="000805D3" w:rsidDel="00246863" w:rsidRDefault="000805D3">
      <w:pPr>
        <w:pStyle w:val="TOC2"/>
        <w:rPr>
          <w:del w:id="119" w:author="Sergei Dobrovolskii" w:date="2022-09-29T12:09:00Z"/>
          <w:rFonts w:asciiTheme="minorHAnsi" w:eastAsiaTheme="minorEastAsia" w:hAnsiTheme="minorHAnsi" w:cstheme="minorBidi"/>
          <w:noProof/>
          <w:lang w:eastAsia="en-GB"/>
        </w:rPr>
      </w:pPr>
      <w:del w:id="120" w:author="Sergei Dobrovolskii" w:date="2022-09-29T12:09:00Z">
        <w:r w:rsidRPr="00246863" w:rsidDel="00246863">
          <w:rPr>
            <w:noProof/>
            <w:rPrChange w:id="121" w:author="Sergei Dobrovolskii" w:date="2022-09-29T12:09:00Z">
              <w:rPr>
                <w:rStyle w:val="Hyperlink"/>
                <w:noProof/>
              </w:rPr>
            </w:rPrChange>
          </w:rPr>
          <w:delText>2.1</w:delText>
        </w:r>
        <w:r w:rsidDel="00246863">
          <w:rPr>
            <w:rFonts w:asciiTheme="minorHAnsi" w:eastAsiaTheme="minorEastAsia" w:hAnsiTheme="minorHAnsi" w:cstheme="minorBidi"/>
            <w:noProof/>
            <w:lang w:eastAsia="en-GB"/>
          </w:rPr>
          <w:tab/>
        </w:r>
        <w:r w:rsidRPr="00246863" w:rsidDel="00246863">
          <w:rPr>
            <w:noProof/>
            <w:rPrChange w:id="122" w:author="Sergei Dobrovolskii" w:date="2022-09-29T12:09:00Z">
              <w:rPr>
                <w:rStyle w:val="Hyperlink"/>
                <w:noProof/>
              </w:rPr>
            </w:rPrChange>
          </w:rPr>
          <w:delText>Motivation</w:delText>
        </w:r>
        <w:r w:rsidDel="00246863">
          <w:rPr>
            <w:noProof/>
            <w:webHidden/>
          </w:rPr>
          <w:tab/>
        </w:r>
        <w:r w:rsidR="00854F0A" w:rsidDel="00246863">
          <w:rPr>
            <w:noProof/>
            <w:webHidden/>
          </w:rPr>
          <w:delText>12</w:delText>
        </w:r>
      </w:del>
    </w:p>
    <w:p w14:paraId="3DF34F36" w14:textId="52E3A4D9" w:rsidR="000805D3" w:rsidDel="00246863" w:rsidRDefault="000805D3">
      <w:pPr>
        <w:pStyle w:val="TOC3"/>
        <w:rPr>
          <w:del w:id="123" w:author="Sergei Dobrovolskii" w:date="2022-09-29T12:09:00Z"/>
          <w:rFonts w:asciiTheme="minorHAnsi" w:eastAsiaTheme="minorEastAsia" w:hAnsiTheme="minorHAnsi" w:cstheme="minorBidi"/>
          <w:noProof/>
          <w:lang w:eastAsia="en-GB"/>
        </w:rPr>
      </w:pPr>
      <w:del w:id="124" w:author="Sergei Dobrovolskii" w:date="2022-09-29T12:09:00Z">
        <w:r w:rsidRPr="00246863" w:rsidDel="00246863">
          <w:rPr>
            <w:noProof/>
            <w:lang w:eastAsia="en-GB"/>
            <w:rPrChange w:id="125" w:author="Sergei Dobrovolskii" w:date="2022-09-29T12:09:00Z">
              <w:rPr>
                <w:rStyle w:val="Hyperlink"/>
                <w:noProof/>
                <w:lang w:eastAsia="en-GB"/>
              </w:rPr>
            </w:rPrChange>
          </w:rPr>
          <w:delText>2.1.1</w:delText>
        </w:r>
        <w:r w:rsidDel="00246863">
          <w:rPr>
            <w:rFonts w:asciiTheme="minorHAnsi" w:eastAsiaTheme="minorEastAsia" w:hAnsiTheme="minorHAnsi" w:cstheme="minorBidi"/>
            <w:noProof/>
            <w:lang w:eastAsia="en-GB"/>
          </w:rPr>
          <w:tab/>
        </w:r>
        <w:r w:rsidRPr="00246863" w:rsidDel="00246863">
          <w:rPr>
            <w:noProof/>
            <w:lang w:eastAsia="en-GB"/>
            <w:rPrChange w:id="126" w:author="Sergei Dobrovolskii" w:date="2022-09-29T12:09:00Z">
              <w:rPr>
                <w:rStyle w:val="Hyperlink"/>
                <w:noProof/>
                <w:lang w:eastAsia="en-GB"/>
              </w:rPr>
            </w:rPrChange>
          </w:rPr>
          <w:delText>Human immune cells in colon tissue</w:delText>
        </w:r>
        <w:r w:rsidDel="00246863">
          <w:rPr>
            <w:noProof/>
            <w:webHidden/>
          </w:rPr>
          <w:tab/>
        </w:r>
        <w:r w:rsidR="00854F0A" w:rsidDel="00246863">
          <w:rPr>
            <w:noProof/>
            <w:webHidden/>
          </w:rPr>
          <w:delText>12</w:delText>
        </w:r>
      </w:del>
    </w:p>
    <w:p w14:paraId="3A328DC1" w14:textId="7BC2BA73" w:rsidR="000805D3" w:rsidDel="00246863" w:rsidRDefault="000805D3">
      <w:pPr>
        <w:pStyle w:val="TOC3"/>
        <w:rPr>
          <w:del w:id="127" w:author="Sergei Dobrovolskii" w:date="2022-09-29T12:09:00Z"/>
          <w:rFonts w:asciiTheme="minorHAnsi" w:eastAsiaTheme="minorEastAsia" w:hAnsiTheme="minorHAnsi" w:cstheme="minorBidi"/>
          <w:noProof/>
          <w:lang w:eastAsia="en-GB"/>
        </w:rPr>
      </w:pPr>
      <w:del w:id="128" w:author="Sergei Dobrovolskii" w:date="2022-09-29T12:09:00Z">
        <w:r w:rsidRPr="00246863" w:rsidDel="00246863">
          <w:rPr>
            <w:noProof/>
            <w:lang w:eastAsia="en-GB"/>
            <w:rPrChange w:id="129" w:author="Sergei Dobrovolskii" w:date="2022-09-29T12:09:00Z">
              <w:rPr>
                <w:rStyle w:val="Hyperlink"/>
                <w:noProof/>
                <w:lang w:eastAsia="en-GB"/>
              </w:rPr>
            </w:rPrChange>
          </w:rPr>
          <w:delText>2.1.2</w:delText>
        </w:r>
        <w:r w:rsidDel="00246863">
          <w:rPr>
            <w:rFonts w:asciiTheme="minorHAnsi" w:eastAsiaTheme="minorEastAsia" w:hAnsiTheme="minorHAnsi" w:cstheme="minorBidi"/>
            <w:noProof/>
            <w:lang w:eastAsia="en-GB"/>
          </w:rPr>
          <w:tab/>
        </w:r>
        <w:r w:rsidRPr="00246863" w:rsidDel="00246863">
          <w:rPr>
            <w:noProof/>
            <w:lang w:eastAsia="en-GB"/>
            <w:rPrChange w:id="130" w:author="Sergei Dobrovolskii" w:date="2022-09-29T12:09:00Z">
              <w:rPr>
                <w:rStyle w:val="Hyperlink"/>
                <w:noProof/>
                <w:lang w:eastAsia="en-GB"/>
              </w:rPr>
            </w:rPrChange>
          </w:rPr>
          <w:delText>Multiphoton Microscope</w:delText>
        </w:r>
        <w:r w:rsidDel="00246863">
          <w:rPr>
            <w:noProof/>
            <w:webHidden/>
          </w:rPr>
          <w:tab/>
        </w:r>
        <w:r w:rsidR="00854F0A" w:rsidDel="00246863">
          <w:rPr>
            <w:noProof/>
            <w:webHidden/>
          </w:rPr>
          <w:delText>13</w:delText>
        </w:r>
      </w:del>
    </w:p>
    <w:p w14:paraId="4074F55D" w14:textId="4A0F6AFE" w:rsidR="000805D3" w:rsidDel="00246863" w:rsidRDefault="000805D3">
      <w:pPr>
        <w:pStyle w:val="TOC3"/>
        <w:rPr>
          <w:del w:id="131" w:author="Sergei Dobrovolskii" w:date="2022-09-29T12:09:00Z"/>
          <w:rFonts w:asciiTheme="minorHAnsi" w:eastAsiaTheme="minorEastAsia" w:hAnsiTheme="minorHAnsi" w:cstheme="minorBidi"/>
          <w:noProof/>
          <w:lang w:eastAsia="en-GB"/>
        </w:rPr>
      </w:pPr>
      <w:del w:id="132" w:author="Sergei Dobrovolskii" w:date="2022-09-29T12:09:00Z">
        <w:r w:rsidRPr="00246863" w:rsidDel="00246863">
          <w:rPr>
            <w:noProof/>
            <w:lang w:eastAsia="en-GB"/>
            <w:rPrChange w:id="133" w:author="Sergei Dobrovolskii" w:date="2022-09-29T12:09:00Z">
              <w:rPr>
                <w:rStyle w:val="Hyperlink"/>
                <w:noProof/>
                <w:lang w:eastAsia="en-GB"/>
              </w:rPr>
            </w:rPrChange>
          </w:rPr>
          <w:delText>2.1.3</w:delText>
        </w:r>
        <w:r w:rsidDel="00246863">
          <w:rPr>
            <w:rFonts w:asciiTheme="minorHAnsi" w:eastAsiaTheme="minorEastAsia" w:hAnsiTheme="minorHAnsi" w:cstheme="minorBidi"/>
            <w:noProof/>
            <w:lang w:eastAsia="en-GB"/>
          </w:rPr>
          <w:tab/>
        </w:r>
        <w:r w:rsidRPr="00246863" w:rsidDel="00246863">
          <w:rPr>
            <w:noProof/>
            <w:lang w:eastAsia="en-GB"/>
            <w:rPrChange w:id="134" w:author="Sergei Dobrovolskii" w:date="2022-09-29T12:09:00Z">
              <w:rPr>
                <w:rStyle w:val="Hyperlink"/>
                <w:noProof/>
                <w:lang w:eastAsia="en-GB"/>
              </w:rPr>
            </w:rPrChange>
          </w:rPr>
          <w:delText>Aims of Image Analysis</w:delText>
        </w:r>
        <w:r w:rsidDel="00246863">
          <w:rPr>
            <w:noProof/>
            <w:webHidden/>
          </w:rPr>
          <w:tab/>
        </w:r>
        <w:r w:rsidR="00854F0A" w:rsidDel="00246863">
          <w:rPr>
            <w:noProof/>
            <w:webHidden/>
          </w:rPr>
          <w:delText>14</w:delText>
        </w:r>
      </w:del>
    </w:p>
    <w:p w14:paraId="61F5B8DD" w14:textId="6424A3B2" w:rsidR="000805D3" w:rsidDel="00246863" w:rsidRDefault="000805D3">
      <w:pPr>
        <w:pStyle w:val="TOC3"/>
        <w:rPr>
          <w:del w:id="135" w:author="Sergei Dobrovolskii" w:date="2022-09-29T12:09:00Z"/>
          <w:rFonts w:asciiTheme="minorHAnsi" w:eastAsiaTheme="minorEastAsia" w:hAnsiTheme="minorHAnsi" w:cstheme="minorBidi"/>
          <w:noProof/>
          <w:lang w:eastAsia="en-GB"/>
        </w:rPr>
      </w:pPr>
      <w:del w:id="136" w:author="Sergei Dobrovolskii" w:date="2022-09-29T12:09:00Z">
        <w:r w:rsidRPr="00246863" w:rsidDel="00246863">
          <w:rPr>
            <w:noProof/>
            <w:lang w:eastAsia="en-GB"/>
            <w:rPrChange w:id="137" w:author="Sergei Dobrovolskii" w:date="2022-09-29T12:09:00Z">
              <w:rPr>
                <w:rStyle w:val="Hyperlink"/>
                <w:noProof/>
                <w:lang w:eastAsia="en-GB"/>
              </w:rPr>
            </w:rPrChange>
          </w:rPr>
          <w:delText>2.1.4</w:delText>
        </w:r>
        <w:r w:rsidDel="00246863">
          <w:rPr>
            <w:rFonts w:asciiTheme="minorHAnsi" w:eastAsiaTheme="minorEastAsia" w:hAnsiTheme="minorHAnsi" w:cstheme="minorBidi"/>
            <w:noProof/>
            <w:lang w:eastAsia="en-GB"/>
          </w:rPr>
          <w:tab/>
        </w:r>
        <w:r w:rsidRPr="00246863" w:rsidDel="00246863">
          <w:rPr>
            <w:noProof/>
            <w:lang w:eastAsia="en-GB"/>
            <w:rPrChange w:id="138" w:author="Sergei Dobrovolskii" w:date="2022-09-29T12:09:00Z">
              <w:rPr>
                <w:rStyle w:val="Hyperlink"/>
                <w:noProof/>
                <w:lang w:eastAsia="en-GB"/>
              </w:rPr>
            </w:rPrChange>
          </w:rPr>
          <w:delText>Machine learning in image processing</w:delText>
        </w:r>
        <w:r w:rsidDel="00246863">
          <w:rPr>
            <w:noProof/>
            <w:webHidden/>
          </w:rPr>
          <w:tab/>
        </w:r>
        <w:r w:rsidR="00854F0A" w:rsidDel="00246863">
          <w:rPr>
            <w:noProof/>
            <w:webHidden/>
          </w:rPr>
          <w:delText>15</w:delText>
        </w:r>
      </w:del>
    </w:p>
    <w:p w14:paraId="2AC1EC73" w14:textId="406DDE92" w:rsidR="000805D3" w:rsidDel="00246863" w:rsidRDefault="000805D3">
      <w:pPr>
        <w:pStyle w:val="TOC2"/>
        <w:rPr>
          <w:del w:id="139" w:author="Sergei Dobrovolskii" w:date="2022-09-29T12:09:00Z"/>
          <w:rFonts w:asciiTheme="minorHAnsi" w:eastAsiaTheme="minorEastAsia" w:hAnsiTheme="minorHAnsi" w:cstheme="minorBidi"/>
          <w:noProof/>
          <w:lang w:eastAsia="en-GB"/>
        </w:rPr>
      </w:pPr>
      <w:del w:id="140" w:author="Sergei Dobrovolskii" w:date="2022-09-29T12:09:00Z">
        <w:r w:rsidRPr="00246863" w:rsidDel="00246863">
          <w:rPr>
            <w:noProof/>
            <w:rPrChange w:id="141" w:author="Sergei Dobrovolskii" w:date="2022-09-29T12:09:00Z">
              <w:rPr>
                <w:rStyle w:val="Hyperlink"/>
                <w:noProof/>
              </w:rPr>
            </w:rPrChange>
          </w:rPr>
          <w:delText>2.2</w:delText>
        </w:r>
        <w:r w:rsidDel="00246863">
          <w:rPr>
            <w:rFonts w:asciiTheme="minorHAnsi" w:eastAsiaTheme="minorEastAsia" w:hAnsiTheme="minorHAnsi" w:cstheme="minorBidi"/>
            <w:noProof/>
            <w:lang w:eastAsia="en-GB"/>
          </w:rPr>
          <w:tab/>
        </w:r>
        <w:r w:rsidRPr="00246863" w:rsidDel="00246863">
          <w:rPr>
            <w:noProof/>
            <w:rPrChange w:id="142" w:author="Sergei Dobrovolskii" w:date="2022-09-29T12:09:00Z">
              <w:rPr>
                <w:rStyle w:val="Hyperlink"/>
                <w:noProof/>
              </w:rPr>
            </w:rPrChange>
          </w:rPr>
          <w:delText>Neural Networks</w:delText>
        </w:r>
        <w:r w:rsidDel="00246863">
          <w:rPr>
            <w:noProof/>
            <w:webHidden/>
          </w:rPr>
          <w:tab/>
        </w:r>
      </w:del>
      <w:del w:id="143" w:author="Sergei Dobrovolskii" w:date="2022-09-29T12:08:00Z">
        <w:r w:rsidR="00C0370E" w:rsidDel="00854F0A">
          <w:rPr>
            <w:noProof/>
            <w:webHidden/>
          </w:rPr>
          <w:delText>17</w:delText>
        </w:r>
      </w:del>
    </w:p>
    <w:p w14:paraId="6C98BC69" w14:textId="52004B5F" w:rsidR="000805D3" w:rsidDel="00246863" w:rsidRDefault="000805D3">
      <w:pPr>
        <w:pStyle w:val="TOC3"/>
        <w:rPr>
          <w:del w:id="144" w:author="Sergei Dobrovolskii" w:date="2022-09-29T12:09:00Z"/>
          <w:rFonts w:asciiTheme="minorHAnsi" w:eastAsiaTheme="minorEastAsia" w:hAnsiTheme="minorHAnsi" w:cstheme="minorBidi"/>
          <w:noProof/>
          <w:lang w:eastAsia="en-GB"/>
        </w:rPr>
      </w:pPr>
      <w:del w:id="145" w:author="Sergei Dobrovolskii" w:date="2022-09-29T12:09:00Z">
        <w:r w:rsidRPr="00246863" w:rsidDel="00246863">
          <w:rPr>
            <w:noProof/>
            <w:rPrChange w:id="146" w:author="Sergei Dobrovolskii" w:date="2022-09-29T12:09:00Z">
              <w:rPr>
                <w:rStyle w:val="Hyperlink"/>
                <w:noProof/>
              </w:rPr>
            </w:rPrChange>
          </w:rPr>
          <w:delText>2.2.1</w:delText>
        </w:r>
        <w:r w:rsidDel="00246863">
          <w:rPr>
            <w:rFonts w:asciiTheme="minorHAnsi" w:eastAsiaTheme="minorEastAsia" w:hAnsiTheme="minorHAnsi" w:cstheme="minorBidi"/>
            <w:noProof/>
            <w:lang w:eastAsia="en-GB"/>
          </w:rPr>
          <w:tab/>
        </w:r>
        <w:r w:rsidRPr="00246863" w:rsidDel="00246863">
          <w:rPr>
            <w:noProof/>
            <w:rPrChange w:id="147" w:author="Sergei Dobrovolskii" w:date="2022-09-29T12:09:00Z">
              <w:rPr>
                <w:rStyle w:val="Hyperlink"/>
                <w:noProof/>
              </w:rPr>
            </w:rPrChange>
          </w:rPr>
          <w:delText>Feed forward network</w:delText>
        </w:r>
        <w:r w:rsidDel="00246863">
          <w:rPr>
            <w:noProof/>
            <w:webHidden/>
          </w:rPr>
          <w:tab/>
        </w:r>
      </w:del>
      <w:del w:id="148" w:author="Sergei Dobrovolskii" w:date="2022-09-29T12:08:00Z">
        <w:r w:rsidR="00C0370E" w:rsidDel="00854F0A">
          <w:rPr>
            <w:noProof/>
            <w:webHidden/>
          </w:rPr>
          <w:delText>18</w:delText>
        </w:r>
      </w:del>
    </w:p>
    <w:p w14:paraId="3A80F0AC" w14:textId="70586E86" w:rsidR="000805D3" w:rsidDel="00246863" w:rsidRDefault="000805D3">
      <w:pPr>
        <w:pStyle w:val="TOC3"/>
        <w:rPr>
          <w:del w:id="149" w:author="Sergei Dobrovolskii" w:date="2022-09-29T12:09:00Z"/>
          <w:rFonts w:asciiTheme="minorHAnsi" w:eastAsiaTheme="minorEastAsia" w:hAnsiTheme="minorHAnsi" w:cstheme="minorBidi"/>
          <w:noProof/>
          <w:lang w:eastAsia="en-GB"/>
        </w:rPr>
      </w:pPr>
      <w:del w:id="150" w:author="Sergei Dobrovolskii" w:date="2022-09-29T12:09:00Z">
        <w:r w:rsidRPr="00246863" w:rsidDel="00246863">
          <w:rPr>
            <w:noProof/>
            <w:rPrChange w:id="151" w:author="Sergei Dobrovolskii" w:date="2022-09-29T12:09:00Z">
              <w:rPr>
                <w:rStyle w:val="Hyperlink"/>
                <w:noProof/>
              </w:rPr>
            </w:rPrChange>
          </w:rPr>
          <w:delText>2.2.2</w:delText>
        </w:r>
        <w:r w:rsidDel="00246863">
          <w:rPr>
            <w:rFonts w:asciiTheme="minorHAnsi" w:eastAsiaTheme="minorEastAsia" w:hAnsiTheme="minorHAnsi" w:cstheme="minorBidi"/>
            <w:noProof/>
            <w:lang w:eastAsia="en-GB"/>
          </w:rPr>
          <w:tab/>
        </w:r>
        <w:r w:rsidRPr="00246863" w:rsidDel="00246863">
          <w:rPr>
            <w:noProof/>
            <w:rPrChange w:id="152" w:author="Sergei Dobrovolskii" w:date="2022-09-29T12:09:00Z">
              <w:rPr>
                <w:rStyle w:val="Hyperlink"/>
                <w:noProof/>
              </w:rPr>
            </w:rPrChange>
          </w:rPr>
          <w:delText>Convolutional neural networks</w:delText>
        </w:r>
        <w:r w:rsidDel="00246863">
          <w:rPr>
            <w:noProof/>
            <w:webHidden/>
          </w:rPr>
          <w:tab/>
        </w:r>
      </w:del>
      <w:del w:id="153" w:author="Sergei Dobrovolskii" w:date="2022-09-29T12:08:00Z">
        <w:r w:rsidR="00C0370E" w:rsidDel="00854F0A">
          <w:rPr>
            <w:noProof/>
            <w:webHidden/>
          </w:rPr>
          <w:delText>19</w:delText>
        </w:r>
      </w:del>
    </w:p>
    <w:p w14:paraId="7F9DB8F1" w14:textId="0CC2D8CF" w:rsidR="000805D3" w:rsidDel="00246863" w:rsidRDefault="000805D3">
      <w:pPr>
        <w:pStyle w:val="TOC2"/>
        <w:rPr>
          <w:del w:id="154" w:author="Sergei Dobrovolskii" w:date="2022-09-29T12:09:00Z"/>
          <w:rFonts w:asciiTheme="minorHAnsi" w:eastAsiaTheme="minorEastAsia" w:hAnsiTheme="minorHAnsi" w:cstheme="minorBidi"/>
          <w:noProof/>
          <w:lang w:eastAsia="en-GB"/>
        </w:rPr>
      </w:pPr>
      <w:del w:id="155" w:author="Sergei Dobrovolskii" w:date="2022-09-29T12:09:00Z">
        <w:r w:rsidRPr="00246863" w:rsidDel="00246863">
          <w:rPr>
            <w:noProof/>
            <w:rPrChange w:id="156" w:author="Sergei Dobrovolskii" w:date="2022-09-29T12:09:00Z">
              <w:rPr>
                <w:rStyle w:val="Hyperlink"/>
                <w:noProof/>
              </w:rPr>
            </w:rPrChange>
          </w:rPr>
          <w:delText>2.3</w:delText>
        </w:r>
        <w:r w:rsidDel="00246863">
          <w:rPr>
            <w:rFonts w:asciiTheme="minorHAnsi" w:eastAsiaTheme="minorEastAsia" w:hAnsiTheme="minorHAnsi" w:cstheme="minorBidi"/>
            <w:noProof/>
            <w:lang w:eastAsia="en-GB"/>
          </w:rPr>
          <w:tab/>
        </w:r>
        <w:r w:rsidRPr="00246863" w:rsidDel="00246863">
          <w:rPr>
            <w:noProof/>
            <w:rPrChange w:id="157" w:author="Sergei Dobrovolskii" w:date="2022-09-29T12:09:00Z">
              <w:rPr>
                <w:rStyle w:val="Hyperlink"/>
                <w:noProof/>
              </w:rPr>
            </w:rPrChange>
          </w:rPr>
          <w:delText>Object detection vs. Image Segmentation</w:delText>
        </w:r>
        <w:r w:rsidDel="00246863">
          <w:rPr>
            <w:noProof/>
            <w:webHidden/>
          </w:rPr>
          <w:tab/>
        </w:r>
        <w:r w:rsidR="00854F0A" w:rsidDel="00246863">
          <w:rPr>
            <w:noProof/>
            <w:webHidden/>
          </w:rPr>
          <w:delText>20</w:delText>
        </w:r>
      </w:del>
    </w:p>
    <w:p w14:paraId="60CCFA2C" w14:textId="0B9503EB" w:rsidR="000805D3" w:rsidDel="00246863" w:rsidRDefault="000805D3" w:rsidP="00374F67">
      <w:pPr>
        <w:pStyle w:val="TOC1"/>
        <w:rPr>
          <w:del w:id="158" w:author="Sergei Dobrovolskii" w:date="2022-09-29T12:09:00Z"/>
          <w:rFonts w:asciiTheme="minorHAnsi" w:eastAsiaTheme="minorEastAsia" w:hAnsiTheme="minorHAnsi" w:cstheme="minorBidi"/>
          <w:noProof/>
          <w:lang w:eastAsia="en-GB"/>
        </w:rPr>
      </w:pPr>
      <w:del w:id="159" w:author="Sergei Dobrovolskii" w:date="2022-09-29T12:09:00Z">
        <w:r w:rsidRPr="00246863" w:rsidDel="00246863">
          <w:rPr>
            <w:noProof/>
            <w:rPrChange w:id="160" w:author="Sergei Dobrovolskii" w:date="2022-09-29T12:09:00Z">
              <w:rPr>
                <w:rStyle w:val="Hyperlink"/>
                <w:noProof/>
              </w:rPr>
            </w:rPrChange>
          </w:rPr>
          <w:delText>3</w:delText>
        </w:r>
        <w:r w:rsidDel="00246863">
          <w:rPr>
            <w:rFonts w:asciiTheme="minorHAnsi" w:eastAsiaTheme="minorEastAsia" w:hAnsiTheme="minorHAnsi" w:cstheme="minorBidi"/>
            <w:noProof/>
            <w:lang w:eastAsia="en-GB"/>
          </w:rPr>
          <w:tab/>
        </w:r>
        <w:r w:rsidRPr="00246863" w:rsidDel="00246863">
          <w:rPr>
            <w:noProof/>
            <w:rPrChange w:id="161" w:author="Sergei Dobrovolskii" w:date="2022-09-29T12:09:00Z">
              <w:rPr>
                <w:rStyle w:val="Hyperlink"/>
                <w:noProof/>
              </w:rPr>
            </w:rPrChange>
          </w:rPr>
          <w:delText>Methods</w:delText>
        </w:r>
        <w:r w:rsidDel="00246863">
          <w:rPr>
            <w:noProof/>
            <w:webHidden/>
          </w:rPr>
          <w:tab/>
        </w:r>
      </w:del>
      <w:del w:id="162" w:author="Sergei Dobrovolskii" w:date="2022-09-29T12:08:00Z">
        <w:r w:rsidR="00C0370E" w:rsidDel="00854F0A">
          <w:rPr>
            <w:noProof/>
            <w:webHidden/>
          </w:rPr>
          <w:delText>23</w:delText>
        </w:r>
      </w:del>
    </w:p>
    <w:p w14:paraId="32A6574E" w14:textId="6EC3FDF3" w:rsidR="000805D3" w:rsidDel="00246863" w:rsidRDefault="000805D3">
      <w:pPr>
        <w:pStyle w:val="TOC2"/>
        <w:rPr>
          <w:del w:id="163" w:author="Sergei Dobrovolskii" w:date="2022-09-29T12:09:00Z"/>
          <w:rFonts w:asciiTheme="minorHAnsi" w:eastAsiaTheme="minorEastAsia" w:hAnsiTheme="minorHAnsi" w:cstheme="minorBidi"/>
          <w:noProof/>
          <w:lang w:eastAsia="en-GB"/>
        </w:rPr>
      </w:pPr>
      <w:del w:id="164" w:author="Sergei Dobrovolskii" w:date="2022-09-29T12:09:00Z">
        <w:r w:rsidRPr="00246863" w:rsidDel="00246863">
          <w:rPr>
            <w:noProof/>
            <w:rPrChange w:id="165" w:author="Sergei Dobrovolskii" w:date="2022-09-29T12:09:00Z">
              <w:rPr>
                <w:rStyle w:val="Hyperlink"/>
                <w:noProof/>
              </w:rPr>
            </w:rPrChange>
          </w:rPr>
          <w:delText>3.1</w:delText>
        </w:r>
        <w:r w:rsidDel="00246863">
          <w:rPr>
            <w:rFonts w:asciiTheme="minorHAnsi" w:eastAsiaTheme="minorEastAsia" w:hAnsiTheme="minorHAnsi" w:cstheme="minorBidi"/>
            <w:noProof/>
            <w:lang w:eastAsia="en-GB"/>
          </w:rPr>
          <w:tab/>
        </w:r>
        <w:r w:rsidRPr="00246863" w:rsidDel="00246863">
          <w:rPr>
            <w:noProof/>
            <w:rPrChange w:id="166" w:author="Sergei Dobrovolskii" w:date="2022-09-29T12:09:00Z">
              <w:rPr>
                <w:rStyle w:val="Hyperlink"/>
                <w:noProof/>
              </w:rPr>
            </w:rPrChange>
          </w:rPr>
          <w:delText>Cell simulator</w:delText>
        </w:r>
        <w:r w:rsidDel="00246863">
          <w:rPr>
            <w:noProof/>
            <w:webHidden/>
          </w:rPr>
          <w:tab/>
        </w:r>
      </w:del>
      <w:del w:id="167" w:author="Sergei Dobrovolskii" w:date="2022-09-29T12:08:00Z">
        <w:r w:rsidR="00C0370E" w:rsidDel="00854F0A">
          <w:rPr>
            <w:noProof/>
            <w:webHidden/>
          </w:rPr>
          <w:delText>24</w:delText>
        </w:r>
      </w:del>
    </w:p>
    <w:p w14:paraId="327025B3" w14:textId="6FF23A3A" w:rsidR="000805D3" w:rsidDel="00246863" w:rsidRDefault="000805D3">
      <w:pPr>
        <w:pStyle w:val="TOC3"/>
        <w:rPr>
          <w:del w:id="168" w:author="Sergei Dobrovolskii" w:date="2022-09-29T12:09:00Z"/>
          <w:rFonts w:asciiTheme="minorHAnsi" w:eastAsiaTheme="minorEastAsia" w:hAnsiTheme="minorHAnsi" w:cstheme="minorBidi"/>
          <w:noProof/>
          <w:lang w:eastAsia="en-GB"/>
        </w:rPr>
      </w:pPr>
      <w:del w:id="169" w:author="Sergei Dobrovolskii" w:date="2022-09-29T12:09:00Z">
        <w:r w:rsidRPr="00246863" w:rsidDel="00246863">
          <w:rPr>
            <w:noProof/>
            <w:lang w:eastAsia="en-GB"/>
            <w:rPrChange w:id="170" w:author="Sergei Dobrovolskii" w:date="2022-09-29T12:09:00Z">
              <w:rPr>
                <w:rStyle w:val="Hyperlink"/>
                <w:noProof/>
                <w:lang w:eastAsia="en-GB"/>
              </w:rPr>
            </w:rPrChange>
          </w:rPr>
          <w:delText>3.1.1</w:delText>
        </w:r>
        <w:r w:rsidDel="00246863">
          <w:rPr>
            <w:rFonts w:asciiTheme="minorHAnsi" w:eastAsiaTheme="minorEastAsia" w:hAnsiTheme="minorHAnsi" w:cstheme="minorBidi"/>
            <w:noProof/>
            <w:lang w:eastAsia="en-GB"/>
          </w:rPr>
          <w:tab/>
        </w:r>
        <w:r w:rsidRPr="00246863" w:rsidDel="00246863">
          <w:rPr>
            <w:noProof/>
            <w:lang w:eastAsia="en-GB"/>
            <w:rPrChange w:id="171" w:author="Sergei Dobrovolskii" w:date="2022-09-29T12:09:00Z">
              <w:rPr>
                <w:rStyle w:val="Hyperlink"/>
                <w:noProof/>
                <w:lang w:eastAsia="en-GB"/>
              </w:rPr>
            </w:rPrChange>
          </w:rPr>
          <w:delText>General approach</w:delText>
        </w:r>
        <w:r w:rsidDel="00246863">
          <w:rPr>
            <w:noProof/>
            <w:webHidden/>
          </w:rPr>
          <w:tab/>
        </w:r>
      </w:del>
      <w:del w:id="172" w:author="Sergei Dobrovolskii" w:date="2022-09-29T12:08:00Z">
        <w:r w:rsidR="00C0370E" w:rsidDel="00854F0A">
          <w:rPr>
            <w:noProof/>
            <w:webHidden/>
          </w:rPr>
          <w:delText>25</w:delText>
        </w:r>
      </w:del>
    </w:p>
    <w:p w14:paraId="1363201E" w14:textId="3AB0B317" w:rsidR="000805D3" w:rsidDel="00246863" w:rsidRDefault="000805D3">
      <w:pPr>
        <w:pStyle w:val="TOC3"/>
        <w:rPr>
          <w:del w:id="173" w:author="Sergei Dobrovolskii" w:date="2022-09-29T12:09:00Z"/>
          <w:rFonts w:asciiTheme="minorHAnsi" w:eastAsiaTheme="minorEastAsia" w:hAnsiTheme="minorHAnsi" w:cstheme="minorBidi"/>
          <w:noProof/>
          <w:lang w:eastAsia="en-GB"/>
        </w:rPr>
      </w:pPr>
      <w:del w:id="174" w:author="Sergei Dobrovolskii" w:date="2022-09-29T12:09:00Z">
        <w:r w:rsidRPr="00246863" w:rsidDel="00246863">
          <w:rPr>
            <w:noProof/>
            <w:lang w:eastAsia="en-GB"/>
            <w:rPrChange w:id="175" w:author="Sergei Dobrovolskii" w:date="2022-09-29T12:09:00Z">
              <w:rPr>
                <w:rStyle w:val="Hyperlink"/>
                <w:noProof/>
                <w:lang w:eastAsia="en-GB"/>
              </w:rPr>
            </w:rPrChange>
          </w:rPr>
          <w:delText>3.1.2</w:delText>
        </w:r>
        <w:r w:rsidDel="00246863">
          <w:rPr>
            <w:rFonts w:asciiTheme="minorHAnsi" w:eastAsiaTheme="minorEastAsia" w:hAnsiTheme="minorHAnsi" w:cstheme="minorBidi"/>
            <w:noProof/>
            <w:lang w:eastAsia="en-GB"/>
          </w:rPr>
          <w:tab/>
        </w:r>
        <w:r w:rsidRPr="00246863" w:rsidDel="00246863">
          <w:rPr>
            <w:noProof/>
            <w:lang w:eastAsia="en-GB"/>
            <w:rPrChange w:id="176" w:author="Sergei Dobrovolskii" w:date="2022-09-29T12:09:00Z">
              <w:rPr>
                <w:rStyle w:val="Hyperlink"/>
                <w:noProof/>
                <w:lang w:eastAsia="en-GB"/>
              </w:rPr>
            </w:rPrChange>
          </w:rPr>
          <w:delText>Cell shape modulation</w:delText>
        </w:r>
        <w:r w:rsidDel="00246863">
          <w:rPr>
            <w:noProof/>
            <w:webHidden/>
          </w:rPr>
          <w:tab/>
        </w:r>
      </w:del>
      <w:del w:id="177" w:author="Sergei Dobrovolskii" w:date="2022-09-29T12:08:00Z">
        <w:r w:rsidR="00C0370E" w:rsidDel="00854F0A">
          <w:rPr>
            <w:noProof/>
            <w:webHidden/>
          </w:rPr>
          <w:delText>26</w:delText>
        </w:r>
      </w:del>
    </w:p>
    <w:p w14:paraId="5CD3DB70" w14:textId="27D3421D" w:rsidR="000805D3" w:rsidDel="00246863" w:rsidRDefault="000805D3">
      <w:pPr>
        <w:pStyle w:val="TOC3"/>
        <w:rPr>
          <w:del w:id="178" w:author="Sergei Dobrovolskii" w:date="2022-09-29T12:09:00Z"/>
          <w:rFonts w:asciiTheme="minorHAnsi" w:eastAsiaTheme="minorEastAsia" w:hAnsiTheme="minorHAnsi" w:cstheme="minorBidi"/>
          <w:noProof/>
          <w:lang w:eastAsia="en-GB"/>
        </w:rPr>
      </w:pPr>
      <w:del w:id="179" w:author="Sergei Dobrovolskii" w:date="2022-09-29T12:09:00Z">
        <w:r w:rsidRPr="00246863" w:rsidDel="00246863">
          <w:rPr>
            <w:noProof/>
            <w:rPrChange w:id="180" w:author="Sergei Dobrovolskii" w:date="2022-09-29T12:09:00Z">
              <w:rPr>
                <w:rStyle w:val="Hyperlink"/>
                <w:noProof/>
              </w:rPr>
            </w:rPrChange>
          </w:rPr>
          <w:delText>3.1.3</w:delText>
        </w:r>
        <w:r w:rsidDel="00246863">
          <w:rPr>
            <w:rFonts w:asciiTheme="minorHAnsi" w:eastAsiaTheme="minorEastAsia" w:hAnsiTheme="minorHAnsi" w:cstheme="minorBidi"/>
            <w:noProof/>
            <w:lang w:eastAsia="en-GB"/>
          </w:rPr>
          <w:tab/>
        </w:r>
        <w:r w:rsidRPr="00246863" w:rsidDel="00246863">
          <w:rPr>
            <w:noProof/>
            <w:rPrChange w:id="181" w:author="Sergei Dobrovolskii" w:date="2022-09-29T12:09:00Z">
              <w:rPr>
                <w:rStyle w:val="Hyperlink"/>
                <w:noProof/>
              </w:rPr>
            </w:rPrChange>
          </w:rPr>
          <w:delText>Stack generation</w:delText>
        </w:r>
        <w:r w:rsidDel="00246863">
          <w:rPr>
            <w:noProof/>
            <w:webHidden/>
          </w:rPr>
          <w:tab/>
        </w:r>
      </w:del>
      <w:del w:id="182" w:author="Sergei Dobrovolskii" w:date="2022-09-29T12:08:00Z">
        <w:r w:rsidR="00C0370E" w:rsidDel="00854F0A">
          <w:rPr>
            <w:noProof/>
            <w:webHidden/>
          </w:rPr>
          <w:delText>29</w:delText>
        </w:r>
      </w:del>
    </w:p>
    <w:p w14:paraId="46964EE6" w14:textId="6E9C1452" w:rsidR="000805D3" w:rsidDel="00246863" w:rsidRDefault="000805D3">
      <w:pPr>
        <w:pStyle w:val="TOC2"/>
        <w:rPr>
          <w:del w:id="183" w:author="Sergei Dobrovolskii" w:date="2022-09-29T12:09:00Z"/>
          <w:rFonts w:asciiTheme="minorHAnsi" w:eastAsiaTheme="minorEastAsia" w:hAnsiTheme="minorHAnsi" w:cstheme="minorBidi"/>
          <w:noProof/>
          <w:lang w:eastAsia="en-GB"/>
        </w:rPr>
      </w:pPr>
      <w:del w:id="184" w:author="Sergei Dobrovolskii" w:date="2022-09-29T12:09:00Z">
        <w:r w:rsidRPr="00246863" w:rsidDel="00246863">
          <w:rPr>
            <w:noProof/>
            <w:rPrChange w:id="185" w:author="Sergei Dobrovolskii" w:date="2022-09-29T12:09:00Z">
              <w:rPr>
                <w:rStyle w:val="Hyperlink"/>
                <w:noProof/>
              </w:rPr>
            </w:rPrChange>
          </w:rPr>
          <w:delText>3.2</w:delText>
        </w:r>
        <w:r w:rsidDel="00246863">
          <w:rPr>
            <w:rFonts w:asciiTheme="minorHAnsi" w:eastAsiaTheme="minorEastAsia" w:hAnsiTheme="minorHAnsi" w:cstheme="minorBidi"/>
            <w:noProof/>
            <w:lang w:eastAsia="en-GB"/>
          </w:rPr>
          <w:tab/>
        </w:r>
        <w:r w:rsidRPr="00246863" w:rsidDel="00246863">
          <w:rPr>
            <w:noProof/>
            <w:rPrChange w:id="186" w:author="Sergei Dobrovolskii" w:date="2022-09-29T12:09:00Z">
              <w:rPr>
                <w:rStyle w:val="Hyperlink"/>
                <w:noProof/>
              </w:rPr>
            </w:rPrChange>
          </w:rPr>
          <w:delText>MBT-net</w:delText>
        </w:r>
        <w:r w:rsidDel="00246863">
          <w:rPr>
            <w:noProof/>
            <w:webHidden/>
          </w:rPr>
          <w:tab/>
        </w:r>
      </w:del>
      <w:del w:id="187" w:author="Sergei Dobrovolskii" w:date="2022-09-29T12:08:00Z">
        <w:r w:rsidR="00C0370E" w:rsidDel="00854F0A">
          <w:rPr>
            <w:noProof/>
            <w:webHidden/>
          </w:rPr>
          <w:delText>30</w:delText>
        </w:r>
      </w:del>
    </w:p>
    <w:p w14:paraId="0F5DA706" w14:textId="74C47A0F" w:rsidR="000805D3" w:rsidDel="00246863" w:rsidRDefault="000805D3">
      <w:pPr>
        <w:pStyle w:val="TOC2"/>
        <w:rPr>
          <w:del w:id="188" w:author="Sergei Dobrovolskii" w:date="2022-09-29T12:09:00Z"/>
          <w:rFonts w:asciiTheme="minorHAnsi" w:eastAsiaTheme="minorEastAsia" w:hAnsiTheme="minorHAnsi" w:cstheme="minorBidi"/>
          <w:noProof/>
          <w:lang w:eastAsia="en-GB"/>
        </w:rPr>
      </w:pPr>
      <w:del w:id="189" w:author="Sergei Dobrovolskii" w:date="2022-09-29T12:09:00Z">
        <w:r w:rsidRPr="00246863" w:rsidDel="00246863">
          <w:rPr>
            <w:noProof/>
            <w:rPrChange w:id="190" w:author="Sergei Dobrovolskii" w:date="2022-09-29T12:09:00Z">
              <w:rPr>
                <w:rStyle w:val="Hyperlink"/>
                <w:noProof/>
              </w:rPr>
            </w:rPrChange>
          </w:rPr>
          <w:delText>3.3</w:delText>
        </w:r>
        <w:r w:rsidDel="00246863">
          <w:rPr>
            <w:rFonts w:asciiTheme="minorHAnsi" w:eastAsiaTheme="minorEastAsia" w:hAnsiTheme="minorHAnsi" w:cstheme="minorBidi"/>
            <w:noProof/>
            <w:lang w:eastAsia="en-GB"/>
          </w:rPr>
          <w:tab/>
        </w:r>
        <w:r w:rsidRPr="00246863" w:rsidDel="00246863">
          <w:rPr>
            <w:noProof/>
            <w:rPrChange w:id="191" w:author="Sergei Dobrovolskii" w:date="2022-09-29T12:09:00Z">
              <w:rPr>
                <w:rStyle w:val="Hyperlink"/>
                <w:noProof/>
              </w:rPr>
            </w:rPrChange>
          </w:rPr>
          <w:delText>Software packages</w:delText>
        </w:r>
        <w:r w:rsidDel="00246863">
          <w:rPr>
            <w:noProof/>
            <w:webHidden/>
          </w:rPr>
          <w:tab/>
        </w:r>
      </w:del>
      <w:del w:id="192" w:author="Sergei Dobrovolskii" w:date="2022-09-29T12:08:00Z">
        <w:r w:rsidR="00C0370E" w:rsidDel="00854F0A">
          <w:rPr>
            <w:noProof/>
            <w:webHidden/>
          </w:rPr>
          <w:delText>33</w:delText>
        </w:r>
      </w:del>
    </w:p>
    <w:p w14:paraId="16DD4003" w14:textId="308B7D6C" w:rsidR="000805D3" w:rsidDel="00246863" w:rsidRDefault="000805D3" w:rsidP="00374F67">
      <w:pPr>
        <w:pStyle w:val="TOC1"/>
        <w:rPr>
          <w:del w:id="193" w:author="Sergei Dobrovolskii" w:date="2022-09-29T12:09:00Z"/>
          <w:rFonts w:asciiTheme="minorHAnsi" w:eastAsiaTheme="minorEastAsia" w:hAnsiTheme="minorHAnsi" w:cstheme="minorBidi"/>
          <w:noProof/>
          <w:lang w:eastAsia="en-GB"/>
        </w:rPr>
      </w:pPr>
      <w:del w:id="194" w:author="Sergei Dobrovolskii" w:date="2022-09-29T12:09:00Z">
        <w:r w:rsidRPr="00246863" w:rsidDel="00246863">
          <w:rPr>
            <w:noProof/>
            <w:rPrChange w:id="195" w:author="Sergei Dobrovolskii" w:date="2022-09-29T12:09:00Z">
              <w:rPr>
                <w:rStyle w:val="Hyperlink"/>
                <w:noProof/>
              </w:rPr>
            </w:rPrChange>
          </w:rPr>
          <w:delText>4</w:delText>
        </w:r>
        <w:r w:rsidDel="00246863">
          <w:rPr>
            <w:rFonts w:asciiTheme="minorHAnsi" w:eastAsiaTheme="minorEastAsia" w:hAnsiTheme="minorHAnsi" w:cstheme="minorBidi"/>
            <w:noProof/>
            <w:lang w:eastAsia="en-GB"/>
          </w:rPr>
          <w:tab/>
        </w:r>
        <w:r w:rsidRPr="00246863" w:rsidDel="00246863">
          <w:rPr>
            <w:noProof/>
            <w:rPrChange w:id="196" w:author="Sergei Dobrovolskii" w:date="2022-09-29T12:09:00Z">
              <w:rPr>
                <w:rStyle w:val="Hyperlink"/>
                <w:noProof/>
              </w:rPr>
            </w:rPrChange>
          </w:rPr>
          <w:delText>Results</w:delText>
        </w:r>
        <w:r w:rsidDel="00246863">
          <w:rPr>
            <w:noProof/>
            <w:webHidden/>
          </w:rPr>
          <w:tab/>
        </w:r>
      </w:del>
      <w:del w:id="197" w:author="Sergei Dobrovolskii" w:date="2022-09-29T12:08:00Z">
        <w:r w:rsidR="00C0370E" w:rsidDel="00854F0A">
          <w:rPr>
            <w:noProof/>
            <w:webHidden/>
          </w:rPr>
          <w:delText>35</w:delText>
        </w:r>
      </w:del>
    </w:p>
    <w:p w14:paraId="40ED7AB9" w14:textId="72576854" w:rsidR="000805D3" w:rsidDel="00246863" w:rsidRDefault="000805D3">
      <w:pPr>
        <w:pStyle w:val="TOC2"/>
        <w:rPr>
          <w:del w:id="198" w:author="Sergei Dobrovolskii" w:date="2022-09-29T12:09:00Z"/>
          <w:rFonts w:asciiTheme="minorHAnsi" w:eastAsiaTheme="minorEastAsia" w:hAnsiTheme="minorHAnsi" w:cstheme="minorBidi"/>
          <w:noProof/>
          <w:lang w:eastAsia="en-GB"/>
        </w:rPr>
      </w:pPr>
      <w:del w:id="199" w:author="Sergei Dobrovolskii" w:date="2022-09-29T12:09:00Z">
        <w:r w:rsidRPr="00246863" w:rsidDel="00246863">
          <w:rPr>
            <w:noProof/>
            <w:rPrChange w:id="200" w:author="Sergei Dobrovolskii" w:date="2022-09-29T12:09:00Z">
              <w:rPr>
                <w:rStyle w:val="Hyperlink"/>
                <w:noProof/>
              </w:rPr>
            </w:rPrChange>
          </w:rPr>
          <w:delText>4.1</w:delText>
        </w:r>
        <w:r w:rsidDel="00246863">
          <w:rPr>
            <w:rFonts w:asciiTheme="minorHAnsi" w:eastAsiaTheme="minorEastAsia" w:hAnsiTheme="minorHAnsi" w:cstheme="minorBidi"/>
            <w:noProof/>
            <w:lang w:eastAsia="en-GB"/>
          </w:rPr>
          <w:tab/>
        </w:r>
        <w:r w:rsidRPr="00246863" w:rsidDel="00246863">
          <w:rPr>
            <w:noProof/>
            <w:rPrChange w:id="201" w:author="Sergei Dobrovolskii" w:date="2022-09-29T12:09:00Z">
              <w:rPr>
                <w:rStyle w:val="Hyperlink"/>
                <w:noProof/>
              </w:rPr>
            </w:rPrChange>
          </w:rPr>
          <w:delText>Cell simulator</w:delText>
        </w:r>
        <w:r w:rsidDel="00246863">
          <w:rPr>
            <w:noProof/>
            <w:webHidden/>
          </w:rPr>
          <w:tab/>
        </w:r>
      </w:del>
      <w:del w:id="202" w:author="Sergei Dobrovolskii" w:date="2022-09-29T12:08:00Z">
        <w:r w:rsidR="00C0370E" w:rsidDel="00854F0A">
          <w:rPr>
            <w:noProof/>
            <w:webHidden/>
          </w:rPr>
          <w:delText>35</w:delText>
        </w:r>
      </w:del>
    </w:p>
    <w:p w14:paraId="7189D78E" w14:textId="1E4A6564" w:rsidR="000805D3" w:rsidDel="00246863" w:rsidRDefault="000805D3">
      <w:pPr>
        <w:pStyle w:val="TOC2"/>
        <w:rPr>
          <w:del w:id="203" w:author="Sergei Dobrovolskii" w:date="2022-09-29T12:09:00Z"/>
          <w:rFonts w:asciiTheme="minorHAnsi" w:eastAsiaTheme="minorEastAsia" w:hAnsiTheme="minorHAnsi" w:cstheme="minorBidi"/>
          <w:noProof/>
          <w:lang w:eastAsia="en-GB"/>
        </w:rPr>
      </w:pPr>
      <w:del w:id="204" w:author="Sergei Dobrovolskii" w:date="2022-09-29T12:09:00Z">
        <w:r w:rsidRPr="00246863" w:rsidDel="00246863">
          <w:rPr>
            <w:noProof/>
            <w:rPrChange w:id="205" w:author="Sergei Dobrovolskii" w:date="2022-09-29T12:09:00Z">
              <w:rPr>
                <w:rStyle w:val="Hyperlink"/>
                <w:noProof/>
              </w:rPr>
            </w:rPrChange>
          </w:rPr>
          <w:delText>4.2</w:delText>
        </w:r>
        <w:r w:rsidDel="00246863">
          <w:rPr>
            <w:rFonts w:asciiTheme="minorHAnsi" w:eastAsiaTheme="minorEastAsia" w:hAnsiTheme="minorHAnsi" w:cstheme="minorBidi"/>
            <w:noProof/>
            <w:lang w:eastAsia="en-GB"/>
          </w:rPr>
          <w:tab/>
        </w:r>
        <w:r w:rsidRPr="00246863" w:rsidDel="00246863">
          <w:rPr>
            <w:noProof/>
            <w:rPrChange w:id="206" w:author="Sergei Dobrovolskii" w:date="2022-09-29T12:09:00Z">
              <w:rPr>
                <w:rStyle w:val="Hyperlink"/>
                <w:noProof/>
              </w:rPr>
            </w:rPrChange>
          </w:rPr>
          <w:delText>MBT-net</w:delText>
        </w:r>
        <w:r w:rsidDel="00246863">
          <w:rPr>
            <w:noProof/>
            <w:webHidden/>
          </w:rPr>
          <w:tab/>
        </w:r>
      </w:del>
      <w:del w:id="207" w:author="Sergei Dobrovolskii" w:date="2022-09-29T12:08:00Z">
        <w:r w:rsidR="00C0370E" w:rsidDel="00854F0A">
          <w:rPr>
            <w:noProof/>
            <w:webHidden/>
          </w:rPr>
          <w:delText>37</w:delText>
        </w:r>
      </w:del>
    </w:p>
    <w:p w14:paraId="501F664F" w14:textId="27205F02" w:rsidR="000805D3" w:rsidDel="00246863" w:rsidRDefault="000805D3" w:rsidP="00374F67">
      <w:pPr>
        <w:pStyle w:val="TOC1"/>
        <w:rPr>
          <w:del w:id="208" w:author="Sergei Dobrovolskii" w:date="2022-09-29T12:09:00Z"/>
          <w:rFonts w:asciiTheme="minorHAnsi" w:eastAsiaTheme="minorEastAsia" w:hAnsiTheme="minorHAnsi" w:cstheme="minorBidi"/>
          <w:noProof/>
          <w:lang w:eastAsia="en-GB"/>
        </w:rPr>
      </w:pPr>
      <w:del w:id="209" w:author="Sergei Dobrovolskii" w:date="2022-09-29T12:09:00Z">
        <w:r w:rsidRPr="00246863" w:rsidDel="00246863">
          <w:rPr>
            <w:noProof/>
            <w:rPrChange w:id="210" w:author="Sergei Dobrovolskii" w:date="2022-09-29T12:09:00Z">
              <w:rPr>
                <w:rStyle w:val="Hyperlink"/>
                <w:noProof/>
              </w:rPr>
            </w:rPrChange>
          </w:rPr>
          <w:delText>5</w:delText>
        </w:r>
        <w:r w:rsidDel="00246863">
          <w:rPr>
            <w:rFonts w:asciiTheme="minorHAnsi" w:eastAsiaTheme="minorEastAsia" w:hAnsiTheme="minorHAnsi" w:cstheme="minorBidi"/>
            <w:noProof/>
            <w:lang w:eastAsia="en-GB"/>
          </w:rPr>
          <w:tab/>
        </w:r>
        <w:r w:rsidRPr="00246863" w:rsidDel="00246863">
          <w:rPr>
            <w:noProof/>
            <w:rPrChange w:id="211" w:author="Sergei Dobrovolskii" w:date="2022-09-29T12:09:00Z">
              <w:rPr>
                <w:rStyle w:val="Hyperlink"/>
                <w:noProof/>
              </w:rPr>
            </w:rPrChange>
          </w:rPr>
          <w:delText>Discussion</w:delText>
        </w:r>
        <w:r w:rsidDel="00246863">
          <w:rPr>
            <w:noProof/>
            <w:webHidden/>
          </w:rPr>
          <w:tab/>
        </w:r>
      </w:del>
      <w:del w:id="212" w:author="Sergei Dobrovolskii" w:date="2022-09-29T12:08:00Z">
        <w:r w:rsidR="00C0370E" w:rsidDel="00854F0A">
          <w:rPr>
            <w:noProof/>
            <w:webHidden/>
          </w:rPr>
          <w:delText>41</w:delText>
        </w:r>
      </w:del>
    </w:p>
    <w:p w14:paraId="5FA4CB20" w14:textId="1FE9939D" w:rsidR="000805D3" w:rsidDel="00246863" w:rsidRDefault="000805D3">
      <w:pPr>
        <w:pStyle w:val="TOC2"/>
        <w:rPr>
          <w:del w:id="213" w:author="Sergei Dobrovolskii" w:date="2022-09-29T12:09:00Z"/>
          <w:rFonts w:asciiTheme="minorHAnsi" w:eastAsiaTheme="minorEastAsia" w:hAnsiTheme="minorHAnsi" w:cstheme="minorBidi"/>
          <w:noProof/>
          <w:lang w:eastAsia="en-GB"/>
        </w:rPr>
      </w:pPr>
      <w:del w:id="214" w:author="Sergei Dobrovolskii" w:date="2022-09-29T12:09:00Z">
        <w:r w:rsidRPr="00246863" w:rsidDel="00246863">
          <w:rPr>
            <w:noProof/>
            <w:rPrChange w:id="215" w:author="Sergei Dobrovolskii" w:date="2022-09-29T12:09:00Z">
              <w:rPr>
                <w:rStyle w:val="Hyperlink"/>
                <w:noProof/>
              </w:rPr>
            </w:rPrChange>
          </w:rPr>
          <w:delText>5.1</w:delText>
        </w:r>
        <w:r w:rsidDel="00246863">
          <w:rPr>
            <w:rFonts w:asciiTheme="minorHAnsi" w:eastAsiaTheme="minorEastAsia" w:hAnsiTheme="minorHAnsi" w:cstheme="minorBidi"/>
            <w:noProof/>
            <w:lang w:eastAsia="en-GB"/>
          </w:rPr>
          <w:tab/>
        </w:r>
        <w:r w:rsidRPr="00246863" w:rsidDel="00246863">
          <w:rPr>
            <w:noProof/>
            <w:rPrChange w:id="216" w:author="Sergei Dobrovolskii" w:date="2022-09-29T12:09:00Z">
              <w:rPr>
                <w:rStyle w:val="Hyperlink"/>
                <w:noProof/>
              </w:rPr>
            </w:rPrChange>
          </w:rPr>
          <w:delText>Model selection</w:delText>
        </w:r>
        <w:r w:rsidDel="00246863">
          <w:rPr>
            <w:noProof/>
            <w:webHidden/>
          </w:rPr>
          <w:tab/>
        </w:r>
      </w:del>
      <w:del w:id="217" w:author="Sergei Dobrovolskii" w:date="2022-09-29T12:08:00Z">
        <w:r w:rsidR="00C0370E" w:rsidDel="00854F0A">
          <w:rPr>
            <w:noProof/>
            <w:webHidden/>
          </w:rPr>
          <w:delText>41</w:delText>
        </w:r>
      </w:del>
    </w:p>
    <w:p w14:paraId="50117014" w14:textId="5ED0B73D" w:rsidR="000805D3" w:rsidDel="00246863" w:rsidRDefault="000805D3">
      <w:pPr>
        <w:pStyle w:val="TOC2"/>
        <w:rPr>
          <w:del w:id="218" w:author="Sergei Dobrovolskii" w:date="2022-09-29T12:09:00Z"/>
          <w:rFonts w:asciiTheme="minorHAnsi" w:eastAsiaTheme="minorEastAsia" w:hAnsiTheme="minorHAnsi" w:cstheme="minorBidi"/>
          <w:noProof/>
          <w:lang w:eastAsia="en-GB"/>
        </w:rPr>
      </w:pPr>
      <w:del w:id="219" w:author="Sergei Dobrovolskii" w:date="2022-09-29T12:09:00Z">
        <w:r w:rsidRPr="00246863" w:rsidDel="00246863">
          <w:rPr>
            <w:noProof/>
            <w:rPrChange w:id="220" w:author="Sergei Dobrovolskii" w:date="2022-09-29T12:09:00Z">
              <w:rPr>
                <w:rStyle w:val="Hyperlink"/>
                <w:noProof/>
              </w:rPr>
            </w:rPrChange>
          </w:rPr>
          <w:delText>5.2</w:delText>
        </w:r>
        <w:r w:rsidDel="00246863">
          <w:rPr>
            <w:rFonts w:asciiTheme="minorHAnsi" w:eastAsiaTheme="minorEastAsia" w:hAnsiTheme="minorHAnsi" w:cstheme="minorBidi"/>
            <w:noProof/>
            <w:lang w:eastAsia="en-GB"/>
          </w:rPr>
          <w:tab/>
        </w:r>
        <w:r w:rsidRPr="00246863" w:rsidDel="00246863">
          <w:rPr>
            <w:noProof/>
            <w:rPrChange w:id="221" w:author="Sergei Dobrovolskii" w:date="2022-09-29T12:09:00Z">
              <w:rPr>
                <w:rStyle w:val="Hyperlink"/>
                <w:noProof/>
              </w:rPr>
            </w:rPrChange>
          </w:rPr>
          <w:delText>Real data</w:delText>
        </w:r>
        <w:r w:rsidDel="00246863">
          <w:rPr>
            <w:noProof/>
            <w:webHidden/>
          </w:rPr>
          <w:tab/>
        </w:r>
      </w:del>
      <w:del w:id="222" w:author="Sergei Dobrovolskii" w:date="2022-09-29T12:08:00Z">
        <w:r w:rsidR="00C0370E" w:rsidDel="00854F0A">
          <w:rPr>
            <w:noProof/>
            <w:webHidden/>
          </w:rPr>
          <w:delText>42</w:delText>
        </w:r>
      </w:del>
    </w:p>
    <w:p w14:paraId="480586DB" w14:textId="08128AC3" w:rsidR="000805D3" w:rsidDel="00246863" w:rsidRDefault="000805D3">
      <w:pPr>
        <w:pStyle w:val="TOC2"/>
        <w:rPr>
          <w:del w:id="223" w:author="Sergei Dobrovolskii" w:date="2022-09-29T12:09:00Z"/>
          <w:rFonts w:asciiTheme="minorHAnsi" w:eastAsiaTheme="minorEastAsia" w:hAnsiTheme="minorHAnsi" w:cstheme="minorBidi"/>
          <w:noProof/>
          <w:lang w:eastAsia="en-GB"/>
        </w:rPr>
      </w:pPr>
      <w:del w:id="224" w:author="Sergei Dobrovolskii" w:date="2022-09-29T12:09:00Z">
        <w:r w:rsidRPr="00246863" w:rsidDel="00246863">
          <w:rPr>
            <w:noProof/>
            <w:rPrChange w:id="225" w:author="Sergei Dobrovolskii" w:date="2022-09-29T12:09:00Z">
              <w:rPr>
                <w:rStyle w:val="Hyperlink"/>
                <w:noProof/>
              </w:rPr>
            </w:rPrChange>
          </w:rPr>
          <w:delText>5.3</w:delText>
        </w:r>
        <w:r w:rsidDel="00246863">
          <w:rPr>
            <w:rFonts w:asciiTheme="minorHAnsi" w:eastAsiaTheme="minorEastAsia" w:hAnsiTheme="minorHAnsi" w:cstheme="minorBidi"/>
            <w:noProof/>
            <w:lang w:eastAsia="en-GB"/>
          </w:rPr>
          <w:tab/>
        </w:r>
        <w:r w:rsidRPr="00246863" w:rsidDel="00246863">
          <w:rPr>
            <w:noProof/>
            <w:rPrChange w:id="226" w:author="Sergei Dobrovolskii" w:date="2022-09-29T12:09:00Z">
              <w:rPr>
                <w:rStyle w:val="Hyperlink"/>
                <w:noProof/>
              </w:rPr>
            </w:rPrChange>
          </w:rPr>
          <w:delText>Occurred difficulties</w:delText>
        </w:r>
        <w:r w:rsidDel="00246863">
          <w:rPr>
            <w:noProof/>
            <w:webHidden/>
          </w:rPr>
          <w:tab/>
        </w:r>
      </w:del>
      <w:del w:id="227" w:author="Sergei Dobrovolskii" w:date="2022-09-29T12:08:00Z">
        <w:r w:rsidR="00C0370E" w:rsidDel="00854F0A">
          <w:rPr>
            <w:noProof/>
            <w:webHidden/>
          </w:rPr>
          <w:delText>43</w:delText>
        </w:r>
      </w:del>
    </w:p>
    <w:p w14:paraId="1713665D" w14:textId="4A620805" w:rsidR="000805D3" w:rsidDel="00246863" w:rsidRDefault="000805D3">
      <w:pPr>
        <w:pStyle w:val="TOC3"/>
        <w:rPr>
          <w:del w:id="228" w:author="Sergei Dobrovolskii" w:date="2022-09-29T12:09:00Z"/>
          <w:rFonts w:asciiTheme="minorHAnsi" w:eastAsiaTheme="minorEastAsia" w:hAnsiTheme="minorHAnsi" w:cstheme="minorBidi"/>
          <w:noProof/>
          <w:lang w:eastAsia="en-GB"/>
        </w:rPr>
      </w:pPr>
      <w:del w:id="229" w:author="Sergei Dobrovolskii" w:date="2022-09-29T12:09:00Z">
        <w:r w:rsidRPr="00246863" w:rsidDel="00246863">
          <w:rPr>
            <w:noProof/>
            <w:rPrChange w:id="230" w:author="Sergei Dobrovolskii" w:date="2022-09-29T12:09:00Z">
              <w:rPr>
                <w:rStyle w:val="Hyperlink"/>
                <w:noProof/>
              </w:rPr>
            </w:rPrChange>
          </w:rPr>
          <w:delText>5.3.1</w:delText>
        </w:r>
        <w:r w:rsidDel="00246863">
          <w:rPr>
            <w:rFonts w:asciiTheme="minorHAnsi" w:eastAsiaTheme="minorEastAsia" w:hAnsiTheme="minorHAnsi" w:cstheme="minorBidi"/>
            <w:noProof/>
            <w:lang w:eastAsia="en-GB"/>
          </w:rPr>
          <w:tab/>
        </w:r>
        <w:r w:rsidRPr="00246863" w:rsidDel="00246863">
          <w:rPr>
            <w:noProof/>
            <w:rPrChange w:id="231" w:author="Sergei Dobrovolskii" w:date="2022-09-29T12:09:00Z">
              <w:rPr>
                <w:rStyle w:val="Hyperlink"/>
                <w:noProof/>
              </w:rPr>
            </w:rPrChange>
          </w:rPr>
          <w:delText>Slow computation of spherical to cartesian transform</w:delText>
        </w:r>
        <w:r w:rsidDel="00246863">
          <w:rPr>
            <w:noProof/>
            <w:webHidden/>
          </w:rPr>
          <w:tab/>
        </w:r>
      </w:del>
      <w:del w:id="232" w:author="Sergei Dobrovolskii" w:date="2022-09-29T12:08:00Z">
        <w:r w:rsidR="00C0370E" w:rsidDel="00854F0A">
          <w:rPr>
            <w:noProof/>
            <w:webHidden/>
          </w:rPr>
          <w:delText>43</w:delText>
        </w:r>
      </w:del>
    </w:p>
    <w:p w14:paraId="5E4AB95A" w14:textId="2DDA95F6" w:rsidR="000805D3" w:rsidDel="00246863" w:rsidRDefault="000805D3">
      <w:pPr>
        <w:pStyle w:val="TOC3"/>
        <w:rPr>
          <w:del w:id="233" w:author="Sergei Dobrovolskii" w:date="2022-09-29T12:09:00Z"/>
          <w:rFonts w:asciiTheme="minorHAnsi" w:eastAsiaTheme="minorEastAsia" w:hAnsiTheme="minorHAnsi" w:cstheme="minorBidi"/>
          <w:noProof/>
          <w:lang w:eastAsia="en-GB"/>
        </w:rPr>
      </w:pPr>
      <w:del w:id="234" w:author="Sergei Dobrovolskii" w:date="2022-09-29T12:09:00Z">
        <w:r w:rsidRPr="00246863" w:rsidDel="00246863">
          <w:rPr>
            <w:noProof/>
            <w:rPrChange w:id="235" w:author="Sergei Dobrovolskii" w:date="2022-09-29T12:09:00Z">
              <w:rPr>
                <w:rStyle w:val="Hyperlink"/>
                <w:noProof/>
              </w:rPr>
            </w:rPrChange>
          </w:rPr>
          <w:delText>5.3.2</w:delText>
        </w:r>
        <w:r w:rsidDel="00246863">
          <w:rPr>
            <w:rFonts w:asciiTheme="minorHAnsi" w:eastAsiaTheme="minorEastAsia" w:hAnsiTheme="minorHAnsi" w:cstheme="minorBidi"/>
            <w:noProof/>
            <w:lang w:eastAsia="en-GB"/>
          </w:rPr>
          <w:tab/>
        </w:r>
        <w:r w:rsidRPr="00246863" w:rsidDel="00246863">
          <w:rPr>
            <w:noProof/>
            <w:rPrChange w:id="236" w:author="Sergei Dobrovolskii" w:date="2022-09-29T12:09:00Z">
              <w:rPr>
                <w:rStyle w:val="Hyperlink"/>
                <w:noProof/>
              </w:rPr>
            </w:rPrChange>
          </w:rPr>
          <w:delText>Checkerboard artifact</w:delText>
        </w:r>
        <w:r w:rsidDel="00246863">
          <w:rPr>
            <w:noProof/>
            <w:webHidden/>
          </w:rPr>
          <w:tab/>
        </w:r>
      </w:del>
      <w:del w:id="237" w:author="Sergei Dobrovolskii" w:date="2022-09-29T12:08:00Z">
        <w:r w:rsidR="00C0370E" w:rsidDel="00854F0A">
          <w:rPr>
            <w:noProof/>
            <w:webHidden/>
          </w:rPr>
          <w:delText>45</w:delText>
        </w:r>
      </w:del>
    </w:p>
    <w:p w14:paraId="73B59B0B" w14:textId="35B7D8A8" w:rsidR="000805D3" w:rsidDel="00246863" w:rsidRDefault="000805D3">
      <w:pPr>
        <w:pStyle w:val="TOC3"/>
        <w:rPr>
          <w:del w:id="238" w:author="Sergei Dobrovolskii" w:date="2022-09-29T12:09:00Z"/>
          <w:rFonts w:asciiTheme="minorHAnsi" w:eastAsiaTheme="minorEastAsia" w:hAnsiTheme="minorHAnsi" w:cstheme="minorBidi"/>
          <w:noProof/>
          <w:lang w:eastAsia="en-GB"/>
        </w:rPr>
      </w:pPr>
      <w:del w:id="239" w:author="Sergei Dobrovolskii" w:date="2022-09-29T12:09:00Z">
        <w:r w:rsidRPr="00246863" w:rsidDel="00246863">
          <w:rPr>
            <w:noProof/>
            <w:rPrChange w:id="240" w:author="Sergei Dobrovolskii" w:date="2022-09-29T12:09:00Z">
              <w:rPr>
                <w:rStyle w:val="Hyperlink"/>
                <w:noProof/>
              </w:rPr>
            </w:rPrChange>
          </w:rPr>
          <w:delText>5.3.3</w:delText>
        </w:r>
        <w:r w:rsidDel="00246863">
          <w:rPr>
            <w:rFonts w:asciiTheme="minorHAnsi" w:eastAsiaTheme="minorEastAsia" w:hAnsiTheme="minorHAnsi" w:cstheme="minorBidi"/>
            <w:noProof/>
            <w:lang w:eastAsia="en-GB"/>
          </w:rPr>
          <w:tab/>
        </w:r>
        <w:r w:rsidRPr="00246863" w:rsidDel="00246863">
          <w:rPr>
            <w:noProof/>
            <w:rPrChange w:id="241" w:author="Sergei Dobrovolskii" w:date="2022-09-29T12:09:00Z">
              <w:rPr>
                <w:rStyle w:val="Hyperlink"/>
                <w:noProof/>
              </w:rPr>
            </w:rPrChange>
          </w:rPr>
          <w:delText>GPU memory limitation</w:delText>
        </w:r>
        <w:r w:rsidDel="00246863">
          <w:rPr>
            <w:noProof/>
            <w:webHidden/>
          </w:rPr>
          <w:tab/>
        </w:r>
      </w:del>
      <w:del w:id="242" w:author="Sergei Dobrovolskii" w:date="2022-09-29T12:08:00Z">
        <w:r w:rsidR="00C0370E" w:rsidDel="00854F0A">
          <w:rPr>
            <w:noProof/>
            <w:webHidden/>
          </w:rPr>
          <w:delText>45</w:delText>
        </w:r>
      </w:del>
    </w:p>
    <w:p w14:paraId="1909DDAC" w14:textId="68FF7A26" w:rsidR="000805D3" w:rsidDel="00246863" w:rsidRDefault="000805D3">
      <w:pPr>
        <w:pStyle w:val="TOC2"/>
        <w:rPr>
          <w:del w:id="243" w:author="Sergei Dobrovolskii" w:date="2022-09-29T12:09:00Z"/>
          <w:rFonts w:asciiTheme="minorHAnsi" w:eastAsiaTheme="minorEastAsia" w:hAnsiTheme="minorHAnsi" w:cstheme="minorBidi"/>
          <w:noProof/>
          <w:lang w:eastAsia="en-GB"/>
        </w:rPr>
      </w:pPr>
      <w:del w:id="244" w:author="Sergei Dobrovolskii" w:date="2022-09-29T12:09:00Z">
        <w:r w:rsidRPr="00246863" w:rsidDel="00246863">
          <w:rPr>
            <w:noProof/>
            <w:rPrChange w:id="245" w:author="Sergei Dobrovolskii" w:date="2022-09-29T12:09:00Z">
              <w:rPr>
                <w:rStyle w:val="Hyperlink"/>
                <w:noProof/>
              </w:rPr>
            </w:rPrChange>
          </w:rPr>
          <w:delText>5.4</w:delText>
        </w:r>
        <w:r w:rsidDel="00246863">
          <w:rPr>
            <w:rFonts w:asciiTheme="minorHAnsi" w:eastAsiaTheme="minorEastAsia" w:hAnsiTheme="minorHAnsi" w:cstheme="minorBidi"/>
            <w:noProof/>
            <w:lang w:eastAsia="en-GB"/>
          </w:rPr>
          <w:tab/>
        </w:r>
        <w:r w:rsidRPr="00246863" w:rsidDel="00246863">
          <w:rPr>
            <w:noProof/>
            <w:rPrChange w:id="246" w:author="Sergei Dobrovolskii" w:date="2022-09-29T12:09:00Z">
              <w:rPr>
                <w:rStyle w:val="Hyperlink"/>
                <w:noProof/>
              </w:rPr>
            </w:rPrChange>
          </w:rPr>
          <w:delText>Failed approaches</w:delText>
        </w:r>
        <w:r w:rsidDel="00246863">
          <w:rPr>
            <w:noProof/>
            <w:webHidden/>
          </w:rPr>
          <w:tab/>
        </w:r>
      </w:del>
      <w:del w:id="247" w:author="Sergei Dobrovolskii" w:date="2022-09-29T12:08:00Z">
        <w:r w:rsidR="00C0370E" w:rsidDel="00854F0A">
          <w:rPr>
            <w:noProof/>
            <w:webHidden/>
          </w:rPr>
          <w:delText>46</w:delText>
        </w:r>
      </w:del>
    </w:p>
    <w:p w14:paraId="2A89DFE2" w14:textId="2BFDEAD5" w:rsidR="000805D3" w:rsidDel="00246863" w:rsidRDefault="000805D3">
      <w:pPr>
        <w:pStyle w:val="TOC3"/>
        <w:rPr>
          <w:del w:id="248" w:author="Sergei Dobrovolskii" w:date="2022-09-29T12:09:00Z"/>
          <w:rFonts w:asciiTheme="minorHAnsi" w:eastAsiaTheme="minorEastAsia" w:hAnsiTheme="minorHAnsi" w:cstheme="minorBidi"/>
          <w:noProof/>
          <w:lang w:eastAsia="en-GB"/>
        </w:rPr>
      </w:pPr>
      <w:del w:id="249" w:author="Sergei Dobrovolskii" w:date="2022-09-29T12:09:00Z">
        <w:r w:rsidRPr="00246863" w:rsidDel="00246863">
          <w:rPr>
            <w:noProof/>
            <w:rPrChange w:id="250" w:author="Sergei Dobrovolskii" w:date="2022-09-29T12:09:00Z">
              <w:rPr>
                <w:rStyle w:val="Hyperlink"/>
                <w:noProof/>
              </w:rPr>
            </w:rPrChange>
          </w:rPr>
          <w:delText>5.4.1</w:delText>
        </w:r>
        <w:r w:rsidDel="00246863">
          <w:rPr>
            <w:rFonts w:asciiTheme="minorHAnsi" w:eastAsiaTheme="minorEastAsia" w:hAnsiTheme="minorHAnsi" w:cstheme="minorBidi"/>
            <w:noProof/>
            <w:lang w:eastAsia="en-GB"/>
          </w:rPr>
          <w:tab/>
        </w:r>
        <w:r w:rsidRPr="00246863" w:rsidDel="00246863">
          <w:rPr>
            <w:noProof/>
            <w:rPrChange w:id="251" w:author="Sergei Dobrovolskii" w:date="2022-09-29T12:09:00Z">
              <w:rPr>
                <w:rStyle w:val="Hyperlink"/>
                <w:noProof/>
              </w:rPr>
            </w:rPrChange>
          </w:rPr>
          <w:delText>Weka Segmentation plugin</w:delText>
        </w:r>
        <w:r w:rsidDel="00246863">
          <w:rPr>
            <w:noProof/>
            <w:webHidden/>
          </w:rPr>
          <w:tab/>
        </w:r>
      </w:del>
      <w:del w:id="252" w:author="Sergei Dobrovolskii" w:date="2022-09-29T12:08:00Z">
        <w:r w:rsidR="00C0370E" w:rsidDel="00854F0A">
          <w:rPr>
            <w:noProof/>
            <w:webHidden/>
          </w:rPr>
          <w:delText>46</w:delText>
        </w:r>
      </w:del>
    </w:p>
    <w:p w14:paraId="065EB720" w14:textId="4726BDDA" w:rsidR="000805D3" w:rsidDel="00246863" w:rsidRDefault="000805D3">
      <w:pPr>
        <w:pStyle w:val="TOC3"/>
        <w:rPr>
          <w:del w:id="253" w:author="Sergei Dobrovolskii" w:date="2022-09-29T12:09:00Z"/>
          <w:rFonts w:asciiTheme="minorHAnsi" w:eastAsiaTheme="minorEastAsia" w:hAnsiTheme="minorHAnsi" w:cstheme="minorBidi"/>
          <w:noProof/>
          <w:lang w:eastAsia="en-GB"/>
        </w:rPr>
      </w:pPr>
      <w:del w:id="254" w:author="Sergei Dobrovolskii" w:date="2022-09-29T12:09:00Z">
        <w:r w:rsidRPr="00246863" w:rsidDel="00246863">
          <w:rPr>
            <w:noProof/>
            <w:rPrChange w:id="255" w:author="Sergei Dobrovolskii" w:date="2022-09-29T12:09:00Z">
              <w:rPr>
                <w:rStyle w:val="Hyperlink"/>
                <w:noProof/>
              </w:rPr>
            </w:rPrChange>
          </w:rPr>
          <w:delText>5.4.2</w:delText>
        </w:r>
        <w:r w:rsidDel="00246863">
          <w:rPr>
            <w:rFonts w:asciiTheme="minorHAnsi" w:eastAsiaTheme="minorEastAsia" w:hAnsiTheme="minorHAnsi" w:cstheme="minorBidi"/>
            <w:noProof/>
            <w:lang w:eastAsia="en-GB"/>
          </w:rPr>
          <w:tab/>
        </w:r>
        <w:r w:rsidRPr="00246863" w:rsidDel="00246863">
          <w:rPr>
            <w:noProof/>
            <w:rPrChange w:id="256" w:author="Sergei Dobrovolskii" w:date="2022-09-29T12:09:00Z">
              <w:rPr>
                <w:rStyle w:val="Hyperlink"/>
                <w:noProof/>
              </w:rPr>
            </w:rPrChange>
          </w:rPr>
          <w:delText>CellPose</w:delText>
        </w:r>
        <w:r w:rsidDel="00246863">
          <w:rPr>
            <w:noProof/>
            <w:webHidden/>
          </w:rPr>
          <w:tab/>
        </w:r>
      </w:del>
      <w:del w:id="257" w:author="Sergei Dobrovolskii" w:date="2022-09-29T12:08:00Z">
        <w:r w:rsidR="00C0370E" w:rsidDel="00854F0A">
          <w:rPr>
            <w:noProof/>
            <w:webHidden/>
          </w:rPr>
          <w:delText>46</w:delText>
        </w:r>
      </w:del>
    </w:p>
    <w:p w14:paraId="7AA3E7D1" w14:textId="344E312F" w:rsidR="000805D3" w:rsidDel="00246863" w:rsidRDefault="000805D3">
      <w:pPr>
        <w:pStyle w:val="TOC2"/>
        <w:rPr>
          <w:del w:id="258" w:author="Sergei Dobrovolskii" w:date="2022-09-29T12:09:00Z"/>
          <w:rFonts w:asciiTheme="minorHAnsi" w:eastAsiaTheme="minorEastAsia" w:hAnsiTheme="minorHAnsi" w:cstheme="minorBidi"/>
          <w:noProof/>
          <w:lang w:eastAsia="en-GB"/>
        </w:rPr>
      </w:pPr>
      <w:del w:id="259" w:author="Sergei Dobrovolskii" w:date="2022-09-29T12:09:00Z">
        <w:r w:rsidRPr="00246863" w:rsidDel="00246863">
          <w:rPr>
            <w:noProof/>
            <w:rPrChange w:id="260" w:author="Sergei Dobrovolskii" w:date="2022-09-29T12:09:00Z">
              <w:rPr>
                <w:rStyle w:val="Hyperlink"/>
                <w:noProof/>
              </w:rPr>
            </w:rPrChange>
          </w:rPr>
          <w:delText>5.5</w:delText>
        </w:r>
        <w:r w:rsidDel="00246863">
          <w:rPr>
            <w:rFonts w:asciiTheme="minorHAnsi" w:eastAsiaTheme="minorEastAsia" w:hAnsiTheme="minorHAnsi" w:cstheme="minorBidi"/>
            <w:noProof/>
            <w:lang w:eastAsia="en-GB"/>
          </w:rPr>
          <w:tab/>
        </w:r>
        <w:r w:rsidRPr="00246863" w:rsidDel="00246863">
          <w:rPr>
            <w:noProof/>
            <w:rPrChange w:id="261" w:author="Sergei Dobrovolskii" w:date="2022-09-29T12:09:00Z">
              <w:rPr>
                <w:rStyle w:val="Hyperlink"/>
                <w:noProof/>
              </w:rPr>
            </w:rPrChange>
          </w:rPr>
          <w:delText>Outlook</w:delText>
        </w:r>
        <w:r w:rsidDel="00246863">
          <w:rPr>
            <w:noProof/>
            <w:webHidden/>
          </w:rPr>
          <w:tab/>
        </w:r>
      </w:del>
      <w:del w:id="262" w:author="Sergei Dobrovolskii" w:date="2022-09-29T12:08:00Z">
        <w:r w:rsidR="00C0370E" w:rsidDel="00854F0A">
          <w:rPr>
            <w:noProof/>
            <w:webHidden/>
          </w:rPr>
          <w:delText>47</w:delText>
        </w:r>
      </w:del>
    </w:p>
    <w:p w14:paraId="7D0128AB" w14:textId="36C19B83" w:rsidR="000805D3" w:rsidDel="00246863" w:rsidRDefault="000805D3">
      <w:pPr>
        <w:pStyle w:val="TOC3"/>
        <w:rPr>
          <w:del w:id="263" w:author="Sergei Dobrovolskii" w:date="2022-09-29T12:09:00Z"/>
          <w:rFonts w:asciiTheme="minorHAnsi" w:eastAsiaTheme="minorEastAsia" w:hAnsiTheme="minorHAnsi" w:cstheme="minorBidi"/>
          <w:noProof/>
          <w:lang w:eastAsia="en-GB"/>
        </w:rPr>
      </w:pPr>
      <w:del w:id="264" w:author="Sergei Dobrovolskii" w:date="2022-09-29T12:09:00Z">
        <w:r w:rsidRPr="00246863" w:rsidDel="00246863">
          <w:rPr>
            <w:noProof/>
            <w:rPrChange w:id="265" w:author="Sergei Dobrovolskii" w:date="2022-09-29T12:09:00Z">
              <w:rPr>
                <w:rStyle w:val="Hyperlink"/>
                <w:noProof/>
              </w:rPr>
            </w:rPrChange>
          </w:rPr>
          <w:delText>5.5.1</w:delText>
        </w:r>
        <w:r w:rsidDel="00246863">
          <w:rPr>
            <w:rFonts w:asciiTheme="minorHAnsi" w:eastAsiaTheme="minorEastAsia" w:hAnsiTheme="minorHAnsi" w:cstheme="minorBidi"/>
            <w:noProof/>
            <w:lang w:eastAsia="en-GB"/>
          </w:rPr>
          <w:tab/>
        </w:r>
        <w:r w:rsidRPr="00246863" w:rsidDel="00246863">
          <w:rPr>
            <w:noProof/>
            <w:rPrChange w:id="266" w:author="Sergei Dobrovolskii" w:date="2022-09-29T12:09:00Z">
              <w:rPr>
                <w:rStyle w:val="Hyperlink"/>
                <w:noProof/>
              </w:rPr>
            </w:rPrChange>
          </w:rPr>
          <w:delText>Modification of ground truth representation</w:delText>
        </w:r>
        <w:r w:rsidDel="00246863">
          <w:rPr>
            <w:noProof/>
            <w:webHidden/>
          </w:rPr>
          <w:tab/>
        </w:r>
      </w:del>
      <w:del w:id="267" w:author="Sergei Dobrovolskii" w:date="2022-09-29T12:08:00Z">
        <w:r w:rsidR="00C0370E" w:rsidDel="00854F0A">
          <w:rPr>
            <w:noProof/>
            <w:webHidden/>
          </w:rPr>
          <w:delText>47</w:delText>
        </w:r>
      </w:del>
    </w:p>
    <w:p w14:paraId="3082301E" w14:textId="3C77B659" w:rsidR="000805D3" w:rsidDel="00246863" w:rsidRDefault="000805D3">
      <w:pPr>
        <w:pStyle w:val="TOC3"/>
        <w:rPr>
          <w:del w:id="268" w:author="Sergei Dobrovolskii" w:date="2022-09-29T12:09:00Z"/>
          <w:rFonts w:asciiTheme="minorHAnsi" w:eastAsiaTheme="minorEastAsia" w:hAnsiTheme="minorHAnsi" w:cstheme="minorBidi"/>
          <w:noProof/>
          <w:lang w:eastAsia="en-GB"/>
        </w:rPr>
      </w:pPr>
      <w:del w:id="269" w:author="Sergei Dobrovolskii" w:date="2022-09-29T12:09:00Z">
        <w:r w:rsidRPr="00246863" w:rsidDel="00246863">
          <w:rPr>
            <w:noProof/>
            <w:rPrChange w:id="270" w:author="Sergei Dobrovolskii" w:date="2022-09-29T12:09:00Z">
              <w:rPr>
                <w:rStyle w:val="Hyperlink"/>
                <w:noProof/>
              </w:rPr>
            </w:rPrChange>
          </w:rPr>
          <w:delText>5.5.2</w:delText>
        </w:r>
        <w:r w:rsidDel="00246863">
          <w:rPr>
            <w:rFonts w:asciiTheme="minorHAnsi" w:eastAsiaTheme="minorEastAsia" w:hAnsiTheme="minorHAnsi" w:cstheme="minorBidi"/>
            <w:noProof/>
            <w:lang w:eastAsia="en-GB"/>
          </w:rPr>
          <w:tab/>
        </w:r>
        <w:r w:rsidRPr="00246863" w:rsidDel="00246863">
          <w:rPr>
            <w:noProof/>
            <w:rPrChange w:id="271" w:author="Sergei Dobrovolskii" w:date="2022-09-29T12:09:00Z">
              <w:rPr>
                <w:rStyle w:val="Hyperlink"/>
                <w:noProof/>
              </w:rPr>
            </w:rPrChange>
          </w:rPr>
          <w:delText>MBT-net architecture improvement</w:delText>
        </w:r>
        <w:r w:rsidDel="00246863">
          <w:rPr>
            <w:noProof/>
            <w:webHidden/>
          </w:rPr>
          <w:tab/>
        </w:r>
      </w:del>
      <w:del w:id="272" w:author="Sergei Dobrovolskii" w:date="2022-09-29T12:08:00Z">
        <w:r w:rsidR="00C0370E" w:rsidDel="00854F0A">
          <w:rPr>
            <w:noProof/>
            <w:webHidden/>
          </w:rPr>
          <w:delText>47</w:delText>
        </w:r>
      </w:del>
    </w:p>
    <w:p w14:paraId="0D7CBC74" w14:textId="579B524A" w:rsidR="000805D3" w:rsidDel="00246863" w:rsidRDefault="000805D3">
      <w:pPr>
        <w:pStyle w:val="TOC3"/>
        <w:rPr>
          <w:del w:id="273" w:author="Sergei Dobrovolskii" w:date="2022-09-29T12:09:00Z"/>
          <w:rFonts w:asciiTheme="minorHAnsi" w:eastAsiaTheme="minorEastAsia" w:hAnsiTheme="minorHAnsi" w:cstheme="minorBidi"/>
          <w:noProof/>
          <w:lang w:eastAsia="en-GB"/>
        </w:rPr>
      </w:pPr>
      <w:del w:id="274" w:author="Sergei Dobrovolskii" w:date="2022-09-29T12:09:00Z">
        <w:r w:rsidRPr="00246863" w:rsidDel="00246863">
          <w:rPr>
            <w:noProof/>
            <w:rPrChange w:id="275" w:author="Sergei Dobrovolskii" w:date="2022-09-29T12:09:00Z">
              <w:rPr>
                <w:rStyle w:val="Hyperlink"/>
                <w:noProof/>
              </w:rPr>
            </w:rPrChange>
          </w:rPr>
          <w:delText>5.5.3</w:delText>
        </w:r>
        <w:r w:rsidDel="00246863">
          <w:rPr>
            <w:rFonts w:asciiTheme="minorHAnsi" w:eastAsiaTheme="minorEastAsia" w:hAnsiTheme="minorHAnsi" w:cstheme="minorBidi"/>
            <w:noProof/>
            <w:lang w:eastAsia="en-GB"/>
          </w:rPr>
          <w:tab/>
        </w:r>
        <w:r w:rsidRPr="00246863" w:rsidDel="00246863">
          <w:rPr>
            <w:noProof/>
            <w:rPrChange w:id="276" w:author="Sergei Dobrovolskii" w:date="2022-09-29T12:09:00Z">
              <w:rPr>
                <w:rStyle w:val="Hyperlink"/>
                <w:noProof/>
              </w:rPr>
            </w:rPrChange>
          </w:rPr>
          <w:delText>Cell Simulator proposed features</w:delText>
        </w:r>
        <w:r w:rsidDel="00246863">
          <w:rPr>
            <w:noProof/>
            <w:webHidden/>
          </w:rPr>
          <w:tab/>
        </w:r>
      </w:del>
      <w:del w:id="277" w:author="Sergei Dobrovolskii" w:date="2022-09-29T12:08:00Z">
        <w:r w:rsidR="00C0370E" w:rsidDel="00854F0A">
          <w:rPr>
            <w:noProof/>
            <w:webHidden/>
          </w:rPr>
          <w:delText>47</w:delText>
        </w:r>
      </w:del>
    </w:p>
    <w:p w14:paraId="0556618C" w14:textId="7CB0D88A" w:rsidR="000805D3" w:rsidDel="00246863" w:rsidRDefault="000805D3" w:rsidP="00374F67">
      <w:pPr>
        <w:pStyle w:val="TOC1"/>
        <w:rPr>
          <w:del w:id="278" w:author="Sergei Dobrovolskii" w:date="2022-09-29T12:09:00Z"/>
          <w:rFonts w:asciiTheme="minorHAnsi" w:eastAsiaTheme="minorEastAsia" w:hAnsiTheme="minorHAnsi" w:cstheme="minorBidi"/>
          <w:noProof/>
          <w:lang w:eastAsia="en-GB"/>
        </w:rPr>
      </w:pPr>
      <w:del w:id="279" w:author="Sergei Dobrovolskii" w:date="2022-09-29T12:09:00Z">
        <w:r w:rsidRPr="00246863" w:rsidDel="00246863">
          <w:rPr>
            <w:noProof/>
            <w:rPrChange w:id="280" w:author="Sergei Dobrovolskii" w:date="2022-09-29T12:09:00Z">
              <w:rPr>
                <w:rStyle w:val="Hyperlink"/>
                <w:noProof/>
              </w:rPr>
            </w:rPrChange>
          </w:rPr>
          <w:delText>6</w:delText>
        </w:r>
        <w:r w:rsidDel="00246863">
          <w:rPr>
            <w:rFonts w:asciiTheme="minorHAnsi" w:eastAsiaTheme="minorEastAsia" w:hAnsiTheme="minorHAnsi" w:cstheme="minorBidi"/>
            <w:noProof/>
            <w:lang w:eastAsia="en-GB"/>
          </w:rPr>
          <w:tab/>
        </w:r>
        <w:r w:rsidRPr="00246863" w:rsidDel="00246863">
          <w:rPr>
            <w:noProof/>
            <w:rPrChange w:id="281" w:author="Sergei Dobrovolskii" w:date="2022-09-29T12:09:00Z">
              <w:rPr>
                <w:rStyle w:val="Hyperlink"/>
                <w:noProof/>
              </w:rPr>
            </w:rPrChange>
          </w:rPr>
          <w:delText>Conclusion</w:delText>
        </w:r>
        <w:r w:rsidDel="00246863">
          <w:rPr>
            <w:noProof/>
            <w:webHidden/>
          </w:rPr>
          <w:tab/>
        </w:r>
      </w:del>
      <w:del w:id="282" w:author="Sergei Dobrovolskii" w:date="2022-09-29T12:08:00Z">
        <w:r w:rsidR="00C0370E" w:rsidDel="00854F0A">
          <w:rPr>
            <w:noProof/>
            <w:webHidden/>
          </w:rPr>
          <w:delText>49</w:delText>
        </w:r>
      </w:del>
    </w:p>
    <w:p w14:paraId="5DE8DC33" w14:textId="27702969" w:rsidR="000805D3" w:rsidDel="00246863" w:rsidRDefault="000805D3" w:rsidP="00374F67">
      <w:pPr>
        <w:pStyle w:val="TOC1"/>
        <w:rPr>
          <w:del w:id="283" w:author="Sergei Dobrovolskii" w:date="2022-09-29T12:09:00Z"/>
          <w:rFonts w:asciiTheme="minorHAnsi" w:eastAsiaTheme="minorEastAsia" w:hAnsiTheme="minorHAnsi" w:cstheme="minorBidi"/>
          <w:noProof/>
          <w:lang w:eastAsia="en-GB"/>
        </w:rPr>
      </w:pPr>
      <w:del w:id="284" w:author="Sergei Dobrovolskii" w:date="2022-09-29T12:09:00Z">
        <w:r w:rsidRPr="00246863" w:rsidDel="00246863">
          <w:rPr>
            <w:noProof/>
            <w:rPrChange w:id="285" w:author="Sergei Dobrovolskii" w:date="2022-09-29T12:09:00Z">
              <w:rPr>
                <w:rStyle w:val="Hyperlink"/>
                <w:noProof/>
              </w:rPr>
            </w:rPrChange>
          </w:rPr>
          <w:delText>7</w:delText>
        </w:r>
        <w:r w:rsidDel="00246863">
          <w:rPr>
            <w:rFonts w:asciiTheme="minorHAnsi" w:eastAsiaTheme="minorEastAsia" w:hAnsiTheme="minorHAnsi" w:cstheme="minorBidi"/>
            <w:noProof/>
            <w:lang w:eastAsia="en-GB"/>
          </w:rPr>
          <w:tab/>
        </w:r>
        <w:r w:rsidRPr="00246863" w:rsidDel="00246863">
          <w:rPr>
            <w:noProof/>
            <w:rPrChange w:id="286" w:author="Sergei Dobrovolskii" w:date="2022-09-29T12:09:00Z">
              <w:rPr>
                <w:rStyle w:val="Hyperlink"/>
                <w:noProof/>
              </w:rPr>
            </w:rPrChange>
          </w:rPr>
          <w:delText>References</w:delText>
        </w:r>
        <w:r w:rsidDel="00246863">
          <w:rPr>
            <w:noProof/>
            <w:webHidden/>
          </w:rPr>
          <w:tab/>
        </w:r>
      </w:del>
      <w:del w:id="287" w:author="Sergei Dobrovolskii" w:date="2022-09-29T12:08:00Z">
        <w:r w:rsidR="00C0370E" w:rsidDel="00854F0A">
          <w:rPr>
            <w:noProof/>
            <w:webHidden/>
          </w:rPr>
          <w:delText>51</w:delText>
        </w:r>
      </w:del>
    </w:p>
    <w:p w14:paraId="49546E0A" w14:textId="14F15D9D" w:rsidR="000805D3" w:rsidDel="00246863" w:rsidRDefault="000805D3" w:rsidP="00374F67">
      <w:pPr>
        <w:pStyle w:val="TOC1"/>
        <w:rPr>
          <w:del w:id="288" w:author="Sergei Dobrovolskii" w:date="2022-09-29T12:09:00Z"/>
          <w:rFonts w:asciiTheme="minorHAnsi" w:eastAsiaTheme="minorEastAsia" w:hAnsiTheme="minorHAnsi" w:cstheme="minorBidi"/>
          <w:noProof/>
          <w:lang w:eastAsia="en-GB"/>
        </w:rPr>
      </w:pPr>
      <w:del w:id="289" w:author="Sergei Dobrovolskii" w:date="2022-09-29T12:09:00Z">
        <w:r w:rsidRPr="00246863" w:rsidDel="00246863">
          <w:rPr>
            <w:noProof/>
            <w:rPrChange w:id="290" w:author="Sergei Dobrovolskii" w:date="2022-09-29T12:09:00Z">
              <w:rPr>
                <w:rStyle w:val="Hyperlink"/>
                <w:noProof/>
              </w:rPr>
            </w:rPrChange>
          </w:rPr>
          <w:delText>8</w:delText>
        </w:r>
        <w:r w:rsidDel="00246863">
          <w:rPr>
            <w:rFonts w:asciiTheme="minorHAnsi" w:eastAsiaTheme="minorEastAsia" w:hAnsiTheme="minorHAnsi" w:cstheme="minorBidi"/>
            <w:noProof/>
            <w:lang w:eastAsia="en-GB"/>
          </w:rPr>
          <w:tab/>
        </w:r>
        <w:r w:rsidRPr="00246863" w:rsidDel="00246863">
          <w:rPr>
            <w:noProof/>
            <w:rPrChange w:id="291" w:author="Sergei Dobrovolskii" w:date="2022-09-29T12:09:00Z">
              <w:rPr>
                <w:rStyle w:val="Hyperlink"/>
                <w:noProof/>
              </w:rPr>
            </w:rPrChange>
          </w:rPr>
          <w:delText>Appendix</w:delText>
        </w:r>
        <w:r w:rsidDel="00246863">
          <w:rPr>
            <w:noProof/>
            <w:webHidden/>
          </w:rPr>
          <w:tab/>
        </w:r>
      </w:del>
      <w:del w:id="292" w:author="Sergei Dobrovolskii" w:date="2022-09-29T12:08:00Z">
        <w:r w:rsidR="00C0370E" w:rsidDel="00854F0A">
          <w:rPr>
            <w:noProof/>
            <w:webHidden/>
          </w:rPr>
          <w:delText>55</w:delText>
        </w:r>
      </w:del>
    </w:p>
    <w:p w14:paraId="6C1CC90C" w14:textId="470E437C" w:rsidR="00A656A3" w:rsidRDefault="00815867" w:rsidP="00970F76">
      <w:pPr>
        <w:spacing w:line="396" w:lineRule="auto"/>
      </w:pPr>
      <w:r w:rsidRPr="002B6D59">
        <w:fldChar w:fldCharType="end"/>
      </w:r>
    </w:p>
    <w:p w14:paraId="2759C20E" w14:textId="77777777" w:rsidR="00A656A3" w:rsidRDefault="00A656A3" w:rsidP="00A656A3"/>
    <w:p w14:paraId="39764DC1" w14:textId="77777777" w:rsidR="00A64451" w:rsidRPr="00A656A3" w:rsidRDefault="00A64451" w:rsidP="00A656A3">
      <w:pPr>
        <w:sectPr w:rsidR="00A64451" w:rsidRPr="00A656A3" w:rsidSect="00222254">
          <w:pgSz w:w="11906" w:h="16838" w:code="9"/>
          <w:pgMar w:top="2098" w:right="1985" w:bottom="2552" w:left="1985" w:header="1418" w:footer="1418" w:gutter="0"/>
          <w:cols w:space="708"/>
          <w:titlePg/>
          <w:docGrid w:linePitch="360"/>
        </w:sectPr>
      </w:pPr>
    </w:p>
    <w:p w14:paraId="0A91C793" w14:textId="77777777" w:rsidR="00C72123" w:rsidRDefault="00C72123" w:rsidP="00C72123"/>
    <w:p w14:paraId="15A1F971" w14:textId="77777777" w:rsidR="00D92F69" w:rsidRPr="00B97D10" w:rsidRDefault="00C200A4" w:rsidP="00D92F69">
      <w:pPr>
        <w:pStyle w:val="berschrift1ohneNum"/>
      </w:pPr>
      <w:r w:rsidRPr="00B97D10">
        <w:t>Abbreviations</w:t>
      </w:r>
    </w:p>
    <w:p w14:paraId="01EB2FE2" w14:textId="77777777" w:rsidR="00C200A4" w:rsidRPr="00C200A4" w:rsidRDefault="00C200A4" w:rsidP="00C200A4"/>
    <w:tbl>
      <w:tblPr>
        <w:tblStyle w:val="TableGrid"/>
        <w:tblW w:w="8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1"/>
        <w:gridCol w:w="6304"/>
      </w:tblGrid>
      <w:tr w:rsidR="00101E90" w:rsidRPr="008F2841" w14:paraId="724D1223" w14:textId="77777777" w:rsidTr="00FB26FA">
        <w:tc>
          <w:tcPr>
            <w:tcW w:w="1861" w:type="dxa"/>
          </w:tcPr>
          <w:p w14:paraId="36989DAF" w14:textId="1D4FE457" w:rsidR="00101E90" w:rsidRPr="0015442A" w:rsidRDefault="00101E90" w:rsidP="00101E90">
            <w:pPr>
              <w:pStyle w:val="AbkVerz"/>
            </w:pPr>
            <w:r>
              <w:t>MPM</w:t>
            </w:r>
          </w:p>
        </w:tc>
        <w:tc>
          <w:tcPr>
            <w:tcW w:w="6304" w:type="dxa"/>
          </w:tcPr>
          <w:p w14:paraId="17E61F57" w14:textId="2B453DDC" w:rsidR="00101E90" w:rsidRPr="008F2841" w:rsidRDefault="00101E90" w:rsidP="00101E90">
            <w:pPr>
              <w:pStyle w:val="AbkVerz"/>
            </w:pPr>
            <w:r>
              <w:t xml:space="preserve">Multiphoton </w:t>
            </w:r>
            <w:r w:rsidRPr="006F29DA">
              <w:t xml:space="preserve">Microscope </w:t>
            </w:r>
          </w:p>
        </w:tc>
      </w:tr>
      <w:tr w:rsidR="00101E90" w:rsidRPr="00101E90" w14:paraId="61E804BF" w14:textId="77777777" w:rsidTr="00FB26FA">
        <w:tc>
          <w:tcPr>
            <w:tcW w:w="1861" w:type="dxa"/>
          </w:tcPr>
          <w:p w14:paraId="11BDB823" w14:textId="1A62EE8D" w:rsidR="00101E90" w:rsidRPr="0015442A" w:rsidRDefault="00101E90" w:rsidP="00101E90">
            <w:pPr>
              <w:pStyle w:val="AbkVerz"/>
            </w:pPr>
            <w:r w:rsidRPr="006F29DA">
              <w:t>CN</w:t>
            </w:r>
            <w:r>
              <w:t>N</w:t>
            </w:r>
          </w:p>
        </w:tc>
        <w:tc>
          <w:tcPr>
            <w:tcW w:w="6304" w:type="dxa"/>
          </w:tcPr>
          <w:p w14:paraId="364DCE16" w14:textId="60665197" w:rsidR="00101E90" w:rsidRPr="008F2841" w:rsidRDefault="00101E90" w:rsidP="00101E90">
            <w:pPr>
              <w:pStyle w:val="AbkVerz"/>
            </w:pPr>
            <w:r w:rsidRPr="006F29DA">
              <w:t>Convolutional Neural Network</w:t>
            </w:r>
          </w:p>
        </w:tc>
      </w:tr>
      <w:tr w:rsidR="00101E90" w:rsidRPr="0015442A" w14:paraId="117BD6E5" w14:textId="77777777" w:rsidTr="00FB26FA">
        <w:tc>
          <w:tcPr>
            <w:tcW w:w="1861" w:type="dxa"/>
          </w:tcPr>
          <w:p w14:paraId="1D0AFCAA" w14:textId="5054FACD" w:rsidR="00101E90" w:rsidRPr="0015442A" w:rsidRDefault="00101E90" w:rsidP="00101E90">
            <w:pPr>
              <w:pStyle w:val="AbkVerz"/>
            </w:pPr>
            <w:r w:rsidRPr="006F29DA">
              <w:t>H&amp;E</w:t>
            </w:r>
          </w:p>
        </w:tc>
        <w:tc>
          <w:tcPr>
            <w:tcW w:w="6304" w:type="dxa"/>
          </w:tcPr>
          <w:p w14:paraId="498BC11A" w14:textId="6726685B" w:rsidR="00101E90" w:rsidRPr="0015442A" w:rsidRDefault="00101E90" w:rsidP="00101E90">
            <w:pPr>
              <w:pStyle w:val="AbkVerz"/>
            </w:pPr>
            <w:r w:rsidRPr="006F29DA">
              <w:t>Hematoxylin and Eosin</w:t>
            </w:r>
          </w:p>
        </w:tc>
      </w:tr>
      <w:tr w:rsidR="00101E90" w:rsidRPr="0015442A" w14:paraId="0066026E" w14:textId="77777777" w:rsidTr="00FB26FA">
        <w:tc>
          <w:tcPr>
            <w:tcW w:w="1861" w:type="dxa"/>
          </w:tcPr>
          <w:p w14:paraId="56EFB780" w14:textId="477E5BC0" w:rsidR="00101E90" w:rsidRPr="0015442A" w:rsidRDefault="00101E90" w:rsidP="00101E90">
            <w:pPr>
              <w:pStyle w:val="AbkVerz"/>
            </w:pPr>
            <w:r>
              <w:t>RF</w:t>
            </w:r>
          </w:p>
        </w:tc>
        <w:tc>
          <w:tcPr>
            <w:tcW w:w="6304" w:type="dxa"/>
          </w:tcPr>
          <w:p w14:paraId="455F9F10" w14:textId="5592B5C8" w:rsidR="00101E90" w:rsidRPr="0015442A" w:rsidRDefault="00101E90" w:rsidP="00101E90">
            <w:pPr>
              <w:pStyle w:val="AbkVerz"/>
            </w:pPr>
            <w:r>
              <w:t>Random Forest</w:t>
            </w:r>
          </w:p>
        </w:tc>
      </w:tr>
      <w:tr w:rsidR="00101E90" w:rsidRPr="0015442A" w14:paraId="03FDDEA5" w14:textId="77777777" w:rsidTr="00FB26FA">
        <w:tc>
          <w:tcPr>
            <w:tcW w:w="1861" w:type="dxa"/>
          </w:tcPr>
          <w:p w14:paraId="6477F2BA" w14:textId="78549C1C" w:rsidR="00101E90" w:rsidRPr="0015442A" w:rsidRDefault="00101E90" w:rsidP="00101E90">
            <w:pPr>
              <w:pStyle w:val="AbkVerz"/>
            </w:pPr>
            <w:r>
              <w:t>DTC</w:t>
            </w:r>
          </w:p>
        </w:tc>
        <w:tc>
          <w:tcPr>
            <w:tcW w:w="6304" w:type="dxa"/>
          </w:tcPr>
          <w:p w14:paraId="68A7AF52" w14:textId="60F5D1EF" w:rsidR="00101E90" w:rsidRPr="0015442A" w:rsidRDefault="00101E90" w:rsidP="00101E90">
            <w:pPr>
              <w:pStyle w:val="AbkVerz"/>
            </w:pPr>
            <w:r>
              <w:t>Decision Tree Classifier</w:t>
            </w:r>
          </w:p>
        </w:tc>
      </w:tr>
      <w:tr w:rsidR="00101E90" w:rsidRPr="0015442A" w14:paraId="14B1E106" w14:textId="77777777" w:rsidTr="00FB26FA">
        <w:tc>
          <w:tcPr>
            <w:tcW w:w="1861" w:type="dxa"/>
          </w:tcPr>
          <w:p w14:paraId="3D530B1A" w14:textId="79203D9A" w:rsidR="00101E90" w:rsidRPr="0015442A" w:rsidRDefault="00101E90" w:rsidP="00101E90">
            <w:pPr>
              <w:pStyle w:val="AbkVerz"/>
            </w:pPr>
            <w:r>
              <w:t>FAD</w:t>
            </w:r>
          </w:p>
        </w:tc>
        <w:tc>
          <w:tcPr>
            <w:tcW w:w="6304" w:type="dxa"/>
          </w:tcPr>
          <w:p w14:paraId="35DDAFE6" w14:textId="4DCC704F" w:rsidR="00101E90" w:rsidRPr="00101E90" w:rsidRDefault="00101E90" w:rsidP="00101E90">
            <w:pPr>
              <w:pStyle w:val="AbkVerz"/>
            </w:pPr>
            <w:r>
              <w:t>F</w:t>
            </w:r>
            <w:r w:rsidRPr="00101E90">
              <w:t xml:space="preserve">lavin </w:t>
            </w:r>
            <w:r>
              <w:t>A</w:t>
            </w:r>
            <w:r w:rsidRPr="00101E90">
              <w:t xml:space="preserve">denine </w:t>
            </w:r>
            <w:r>
              <w:t>D</w:t>
            </w:r>
            <w:r w:rsidRPr="00101E90">
              <w:t>inucleotide</w:t>
            </w:r>
          </w:p>
        </w:tc>
      </w:tr>
      <w:tr w:rsidR="00101E90" w:rsidRPr="0015442A" w14:paraId="1EEA8073" w14:textId="77777777" w:rsidTr="00FB26FA">
        <w:tc>
          <w:tcPr>
            <w:tcW w:w="1861" w:type="dxa"/>
          </w:tcPr>
          <w:p w14:paraId="07126E30" w14:textId="7ABBBE15" w:rsidR="00101E90" w:rsidRPr="0015442A" w:rsidRDefault="004E2B2E" w:rsidP="00101E90">
            <w:pPr>
              <w:pStyle w:val="AbkVerz"/>
            </w:pPr>
            <w:r>
              <w:t>TRITC</w:t>
            </w:r>
          </w:p>
        </w:tc>
        <w:tc>
          <w:tcPr>
            <w:tcW w:w="6304" w:type="dxa"/>
          </w:tcPr>
          <w:p w14:paraId="6919D418" w14:textId="1594F616" w:rsidR="00101E90" w:rsidRPr="00541D08" w:rsidRDefault="004E2B2E" w:rsidP="00101E90">
            <w:pPr>
              <w:pStyle w:val="AbkVerz"/>
            </w:pPr>
            <w:r w:rsidRPr="004E2B2E">
              <w:t>Tetramethylrhodamine</w:t>
            </w:r>
          </w:p>
        </w:tc>
      </w:tr>
      <w:tr w:rsidR="004E2B2E" w:rsidRPr="0015442A" w14:paraId="795F2C6E" w14:textId="77777777" w:rsidTr="00FB26FA">
        <w:tc>
          <w:tcPr>
            <w:tcW w:w="1861" w:type="dxa"/>
          </w:tcPr>
          <w:p w14:paraId="68DC2A82" w14:textId="372A859B" w:rsidR="004E2B2E" w:rsidRDefault="004E2B2E" w:rsidP="00101E90">
            <w:pPr>
              <w:pStyle w:val="AbkVerz"/>
            </w:pPr>
            <w:r>
              <w:t>FITC</w:t>
            </w:r>
          </w:p>
        </w:tc>
        <w:tc>
          <w:tcPr>
            <w:tcW w:w="6304" w:type="dxa"/>
          </w:tcPr>
          <w:p w14:paraId="61579E42" w14:textId="7D82807B" w:rsidR="004E2B2E" w:rsidRPr="004E2B2E" w:rsidRDefault="00541D08" w:rsidP="004E2B2E">
            <w:pPr>
              <w:pStyle w:val="AbkVerz"/>
            </w:pPr>
            <w:r w:rsidRPr="00541D08">
              <w:t>Fluorescein isothiocyanate</w:t>
            </w:r>
          </w:p>
        </w:tc>
      </w:tr>
      <w:tr w:rsidR="00101E90" w:rsidRPr="0015442A" w14:paraId="3C979F29" w14:textId="77777777" w:rsidTr="00FB26FA">
        <w:tc>
          <w:tcPr>
            <w:tcW w:w="1861" w:type="dxa"/>
          </w:tcPr>
          <w:p w14:paraId="254E8C8D" w14:textId="1FB0FCF8" w:rsidR="00101E90" w:rsidRPr="0015442A" w:rsidRDefault="00A7176E" w:rsidP="00101E90">
            <w:pPr>
              <w:pStyle w:val="AbkVerz"/>
            </w:pPr>
            <w:r>
              <w:t>GPU</w:t>
            </w:r>
          </w:p>
        </w:tc>
        <w:tc>
          <w:tcPr>
            <w:tcW w:w="6304" w:type="dxa"/>
          </w:tcPr>
          <w:p w14:paraId="5172CFB8" w14:textId="4482E25D" w:rsidR="00101E90" w:rsidRPr="0015442A" w:rsidRDefault="00A7176E" w:rsidP="00101E90">
            <w:pPr>
              <w:pStyle w:val="AbkVerz"/>
            </w:pPr>
            <w:r>
              <w:t>Graphical processing unit</w:t>
            </w:r>
          </w:p>
        </w:tc>
      </w:tr>
      <w:tr w:rsidR="00A7176E" w:rsidRPr="0015442A" w14:paraId="066C6C50" w14:textId="77777777" w:rsidTr="00FB26FA">
        <w:tc>
          <w:tcPr>
            <w:tcW w:w="1861" w:type="dxa"/>
          </w:tcPr>
          <w:p w14:paraId="19B33134" w14:textId="22DA409F" w:rsidR="00A7176E" w:rsidRDefault="00A7176E" w:rsidP="00101E90">
            <w:pPr>
              <w:pStyle w:val="AbkVerz"/>
            </w:pPr>
            <w:r>
              <w:t>PDF</w:t>
            </w:r>
          </w:p>
        </w:tc>
        <w:tc>
          <w:tcPr>
            <w:tcW w:w="6304" w:type="dxa"/>
          </w:tcPr>
          <w:p w14:paraId="0A735ABB" w14:textId="3951565D" w:rsidR="00A7176E" w:rsidRDefault="00A7176E" w:rsidP="00101E90">
            <w:pPr>
              <w:pStyle w:val="AbkVerz"/>
            </w:pPr>
            <w:r>
              <w:t>Probability density function</w:t>
            </w:r>
          </w:p>
        </w:tc>
      </w:tr>
    </w:tbl>
    <w:p w14:paraId="2E5F1355" w14:textId="77777777" w:rsidR="00D92F69" w:rsidRDefault="00D92F69" w:rsidP="00D92F69"/>
    <w:p w14:paraId="02C7372A" w14:textId="77777777" w:rsidR="00FB26FA" w:rsidRPr="00FB26FA" w:rsidRDefault="00FB26FA" w:rsidP="00FB26FA"/>
    <w:p w14:paraId="16696831" w14:textId="77777777" w:rsidR="00FB26FA" w:rsidRDefault="00FB26FA" w:rsidP="00FB26FA"/>
    <w:p w14:paraId="24579327" w14:textId="4673F785" w:rsidR="00FB26FA" w:rsidRDefault="00FB26FA" w:rsidP="00FB26FA">
      <w:pPr>
        <w:tabs>
          <w:tab w:val="left" w:pos="6487"/>
        </w:tabs>
      </w:pPr>
      <w:r>
        <w:tab/>
      </w:r>
    </w:p>
    <w:p w14:paraId="1FC1AF27" w14:textId="19435080" w:rsidR="00FB26FA" w:rsidRPr="00FB26FA" w:rsidRDefault="00FB26FA" w:rsidP="00FB26FA">
      <w:pPr>
        <w:tabs>
          <w:tab w:val="left" w:pos="6487"/>
        </w:tabs>
        <w:sectPr w:rsidR="00FB26FA" w:rsidRPr="00FB26FA"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r>
        <w:tab/>
      </w:r>
    </w:p>
    <w:p w14:paraId="64693B0A" w14:textId="77777777" w:rsidR="00D92F69" w:rsidRPr="008333B7" w:rsidRDefault="00D92F69" w:rsidP="00C72123">
      <w:pPr>
        <w:rPr>
          <w:lang w:val="ru-RU"/>
        </w:rPr>
      </w:pPr>
    </w:p>
    <w:p w14:paraId="340AE09A" w14:textId="77777777" w:rsidR="00AC3D39" w:rsidRPr="00B97D10" w:rsidRDefault="008F2841" w:rsidP="00F53BC1">
      <w:pPr>
        <w:pStyle w:val="Heading1"/>
      </w:pPr>
      <w:bookmarkStart w:id="293" w:name="_Ref488402445"/>
      <w:bookmarkStart w:id="294" w:name="_Ref488406384"/>
      <w:bookmarkStart w:id="295" w:name="_Toc115345800"/>
      <w:r w:rsidRPr="00B97D10">
        <w:t>Introduction</w:t>
      </w:r>
      <w:bookmarkEnd w:id="293"/>
      <w:bookmarkEnd w:id="294"/>
      <w:bookmarkEnd w:id="295"/>
    </w:p>
    <w:p w14:paraId="59AAE048" w14:textId="72E8E374" w:rsidR="00065435" w:rsidRDefault="00065435" w:rsidP="00D74CCF">
      <w:r>
        <w:t xml:space="preserve">Inflammatory processes are very complex involving many different cell types and signaling molecules. For a better understanding of inflammation and refined diagnostics, microscopic imaging of cells in their three-dimensional tissue environment may play an important role. A robust automated classification and counting of cells in tissue volumes would be of great value here. </w:t>
      </w:r>
    </w:p>
    <w:p w14:paraId="2603429A" w14:textId="6B6AD3F2" w:rsidR="00065435" w:rsidRDefault="00065435" w:rsidP="00D74CCF">
      <w:r>
        <w:t>In general, the observation of experiment can be done via imaging modalities, such as conventional microscope, cell-counter, computed tomography or by naked eye. For investigation of small cells usually microscopy is a good modality. There is a plethora of different microscopic modalities, and in the scope of this project, a multiphoton microscope was used. It can establish three-dimensional image acquisition and utilize fluorescence for morphological sample understanding.</w:t>
      </w:r>
    </w:p>
    <w:p w14:paraId="0701595A" w14:textId="7C51E006" w:rsidR="007B2EE4" w:rsidRDefault="004B0E4D" w:rsidP="00D74CCF">
      <w:r>
        <w:t xml:space="preserve"> </w:t>
      </w:r>
      <w:r w:rsidR="00E4367B">
        <w:t>Acquired images themselves are useful at a first</w:t>
      </w:r>
      <w:r w:rsidR="007B2EE4">
        <w:t xml:space="preserve"> glance</w:t>
      </w:r>
      <w:r w:rsidR="002838D9">
        <w:t xml:space="preserve">. </w:t>
      </w:r>
      <w:r w:rsidR="00DE559F">
        <w:t xml:space="preserve">The images can be examined by knowledgeable pathologists or biologists, and then a conclusion can be drawn from those observations. </w:t>
      </w:r>
      <w:r>
        <w:t>Because biology is a quantitative field of study, the significance of statistical analysis is something that must not be overlooked. To gain a deeper understanding of it, analysis</w:t>
      </w:r>
      <w:r w:rsidR="00F96EEC">
        <w:t xml:space="preserve"> </w:t>
      </w:r>
      <w:r>
        <w:t>is required to find more insights. Images need to be processed and analyzed before they can provide a better understanding of the experiment.</w:t>
      </w:r>
    </w:p>
    <w:p w14:paraId="7A6D48C2" w14:textId="6C0C42C8" w:rsidR="00C157F2" w:rsidRDefault="00537170" w:rsidP="00D74CCF">
      <w:r>
        <w:t>The problem of image processing and analysis can be solved using a variety of mathematical and software techniques. These techniques can either be traditional, such as thresholding, watershed, or region growing algorithms, or they can be addressed to more sophisticated techniques, such as decision tree, random forest, and support vector machines. All these methods are still in use today, but recent developments in deep learning have made it possible to perform image processing that is both more general and more concise.</w:t>
      </w:r>
    </w:p>
    <w:p w14:paraId="6C0FB8DB" w14:textId="2D6AF58F" w:rsidR="00D37A3B" w:rsidRDefault="00D37A3B" w:rsidP="00D74CCF">
      <w:r>
        <w:t>The way these networks are working is not the same as for the traditional approaches. For Neural Networks no particular algorithm is being developed to perform image processing and classification, but</w:t>
      </w:r>
      <w:r w:rsidR="00C157F2">
        <w:t xml:space="preserve"> network is being “trained” on datasets that consist of original images and the output that is required to get from the network given that image. The output is usually created manually, by hand, and this time-consuming process is named labeling.</w:t>
      </w:r>
      <w:r>
        <w:t xml:space="preserve"> </w:t>
      </w:r>
      <w:r w:rsidR="00C157F2">
        <w:t xml:space="preserve">Network “learns” </w:t>
      </w:r>
      <w:r w:rsidR="00C157F2">
        <w:lastRenderedPageBreak/>
        <w:t xml:space="preserve">mapping between input and output, and hence can be used on unseen data to do the same. </w:t>
      </w:r>
      <w:r w:rsidR="00537170">
        <w:t>This makes it possible to process a great variety of images, which makes it superior to any of the traditional methods.</w:t>
      </w:r>
    </w:p>
    <w:p w14:paraId="322BC3B8" w14:textId="7B5B2F02" w:rsidR="002B6E98" w:rsidRDefault="00D37A3B" w:rsidP="00D74CCF">
      <w:r>
        <w:t>These networks may demonstrate remarkable performance in tasks such as image segmentation and classification, but they require a substantial amount of training data to do so. When images contain a third dimension, labeling the training data becomes considerably more difficult. A data simulation tool is required to find a solution to this</w:t>
      </w:r>
      <w:r w:rsidR="0083340B">
        <w:t xml:space="preserve"> issue</w:t>
      </w:r>
      <w:r>
        <w:t xml:space="preserve">. </w:t>
      </w:r>
      <w:r w:rsidR="0045486E" w:rsidRPr="0045486E">
        <w:t xml:space="preserve">It </w:t>
      </w:r>
      <w:r w:rsidR="00BA0CC8" w:rsidRPr="0045486E">
        <w:t>can</w:t>
      </w:r>
      <w:r w:rsidR="0045486E" w:rsidRPr="0045486E">
        <w:t xml:space="preserve"> generate an unlimited amount of annotated data for use in testing the performance of neural networks. </w:t>
      </w:r>
      <w:r w:rsidR="0083340B">
        <w:t xml:space="preserve">This simulator must generate images that resemble real ones and a random assortment based on parameter settings. </w:t>
      </w:r>
      <w:r w:rsidR="002B6E98">
        <w:t>The advantage of using a simulator instead of manually annotated data is data with flawless annotations and unlimited dataset capacity. Any experiment of image annotation and augmentation can be done in a matter of minutes, but not weeks.</w:t>
      </w:r>
      <w:r w:rsidR="0072262C">
        <w:t xml:space="preserve"> The downsides of using simulated data </w:t>
      </w:r>
      <w:r w:rsidR="00F45AEA">
        <w:t xml:space="preserve">could be low variation, bias, low level of complexity. These reasons </w:t>
      </w:r>
      <w:r w:rsidR="000B79A9">
        <w:t xml:space="preserve">not only </w:t>
      </w:r>
      <w:r w:rsidR="00F45AEA">
        <w:t xml:space="preserve">raise questions in the scope of </w:t>
      </w:r>
      <w:r w:rsidR="000B79A9">
        <w:t>neural network training</w:t>
      </w:r>
      <w:r w:rsidR="00F45AEA">
        <w:t xml:space="preserve">, </w:t>
      </w:r>
      <w:r w:rsidR="000B79A9">
        <w:t>but also encourages to develop and improve methods that will make simulated training data more similar to real.</w:t>
      </w:r>
    </w:p>
    <w:p w14:paraId="08FB9896" w14:textId="74276B8A" w:rsidR="0045486E" w:rsidRDefault="0083340B" w:rsidP="00D74CCF">
      <w:r>
        <w:t>In</w:t>
      </w:r>
      <w:r w:rsidR="00F45AEA">
        <w:t xml:space="preserve"> </w:t>
      </w:r>
      <w:r>
        <w:t xml:space="preserve">this </w:t>
      </w:r>
      <w:r w:rsidR="00E31B25">
        <w:t>thesis</w:t>
      </w:r>
      <w:r>
        <w:t>, a simulation framework</w:t>
      </w:r>
      <w:r w:rsidR="002B6E98">
        <w:t xml:space="preserve"> for FAD</w:t>
      </w:r>
      <w:r w:rsidR="00AF114A">
        <w:t xml:space="preserve"> cytoplasm fluorescence in </w:t>
      </w:r>
      <w:r w:rsidR="008A3D31">
        <w:t>volumetric data</w:t>
      </w:r>
      <w:r>
        <w:t xml:space="preserve"> is developed, its results are compared to actual stacks acquired with a multiphoton microscope, and a deep convolutional network</w:t>
      </w:r>
      <w:r w:rsidR="00AF114A">
        <w:t xml:space="preserve"> </w:t>
      </w:r>
      <w:r>
        <w:t>is trained to count and classify immune cells using the simulated data.</w:t>
      </w:r>
    </w:p>
    <w:p w14:paraId="66B99DCC" w14:textId="6EF6C7F0" w:rsidR="00B967A0" w:rsidRPr="00564FAD" w:rsidRDefault="00B967A0" w:rsidP="00D74CCF">
      <w:pPr>
        <w:sectPr w:rsidR="00B967A0" w:rsidRPr="00564FAD" w:rsidSect="00222254">
          <w:headerReference w:type="even" r:id="rId15"/>
          <w:headerReference w:type="default" r:id="rId16"/>
          <w:headerReference w:type="first" r:id="rId17"/>
          <w:pgSz w:w="11906" w:h="16838" w:code="9"/>
          <w:pgMar w:top="2098" w:right="1985" w:bottom="2552" w:left="1985" w:header="1418" w:footer="1418" w:gutter="0"/>
          <w:cols w:space="708"/>
          <w:titlePg/>
          <w:docGrid w:linePitch="360"/>
        </w:sectPr>
      </w:pPr>
    </w:p>
    <w:p w14:paraId="79E77792" w14:textId="77777777" w:rsidR="00294FAA" w:rsidRPr="00564FAD" w:rsidRDefault="00294FAA" w:rsidP="00DF0FC0">
      <w:pPr>
        <w:spacing w:after="0" w:line="240" w:lineRule="auto"/>
        <w:jc w:val="left"/>
      </w:pPr>
    </w:p>
    <w:p w14:paraId="3FE3126D" w14:textId="45F65415" w:rsidR="0014718B" w:rsidRDefault="00B11D57" w:rsidP="00EF4188">
      <w:pPr>
        <w:pStyle w:val="Heading1"/>
      </w:pPr>
      <w:bookmarkStart w:id="297" w:name="_Ref488402379"/>
      <w:bookmarkStart w:id="298" w:name="_Ref488402396"/>
      <w:bookmarkStart w:id="299" w:name="_Toc115345801"/>
      <w:r w:rsidRPr="00B97D10">
        <w:t>State of the Art</w:t>
      </w:r>
      <w:bookmarkEnd w:id="297"/>
      <w:bookmarkEnd w:id="298"/>
      <w:bookmarkEnd w:id="299"/>
    </w:p>
    <w:p w14:paraId="67B94D29" w14:textId="77777777" w:rsidR="00CF7DCA" w:rsidRDefault="00CF7DCA" w:rsidP="002428E0">
      <w:pPr>
        <w:rPr>
          <w:lang w:eastAsia="en-GB"/>
        </w:rPr>
      </w:pPr>
      <w:r>
        <w:rPr>
          <w:lang w:eastAsia="en-GB"/>
        </w:rPr>
        <w:t xml:space="preserve">The human body is a highly complex system with a multitude of organs composed of tissues composed of billions of grouped cells. These cells interact with one another to maintain life in the body. As with any complex system, this one has a potential to fail; any disease can make life difficult or impossible. The initial step in treating any illness is diagnosis. In modern medicine, there are numerous imaging modalities, including X-ray, Ultrasound, Computed tomography, Optical coherence tomography, Magnetic resonance imaging, and Microscopy. </w:t>
      </w:r>
    </w:p>
    <w:p w14:paraId="7BEE0C4C" w14:textId="77777777" w:rsidR="00CF7DCA" w:rsidRDefault="00CF7DCA" w:rsidP="002428E0">
      <w:pPr>
        <w:rPr>
          <w:lang w:eastAsia="en-GB"/>
        </w:rPr>
      </w:pPr>
      <w:r>
        <w:rPr>
          <w:lang w:eastAsia="en-GB"/>
        </w:rPr>
        <w:t xml:space="preserve">The purpose of microscopy is to visualize single cells and tissue. Typically, tissue samples must be fixed (with a substance such as formaldehyde) and stained prior to image acquisition. Hematoxylin and Eosin are the most common stains for brightfield imaging. The most common stains for fluorescence microscopy are DAPI, Hoechst, FITC, and TRITC. These are utilized to make tissue or cellular structures visible and distinguishable from other structures. Different microscopic modalities can deliver fluorescent volumetric data such as Multiphoton Microscopy or Confocal laser Microscopy. </w:t>
      </w:r>
    </w:p>
    <w:p w14:paraId="653A9E64" w14:textId="41E02CC7" w:rsidR="002428E0" w:rsidRPr="006F29DA" w:rsidRDefault="00CF7DCA" w:rsidP="002428E0">
      <w:pPr>
        <w:rPr>
          <w:lang w:eastAsia="en-GB"/>
        </w:rPr>
      </w:pPr>
      <w:r>
        <w:rPr>
          <w:lang w:eastAsia="en-GB"/>
        </w:rPr>
        <w:t>Typically, cells are nonplanar and live in three dimensions. The examination under the coverslip is insufficiently precise and can conceal some cellular behavior. In addition, 2D in vivo imaging is not always possible, particularly when underlying cell cultures are concealed beneath the surface. To obtain more information from the tissue, volumetric images, also known as Z-stacks or stacks, must be captured. Multiple color channels are present in this three-dimensional image.</w:t>
      </w:r>
    </w:p>
    <w:p w14:paraId="14DB59B1" w14:textId="77777777" w:rsidR="002428E0" w:rsidRPr="00C11F0A" w:rsidRDefault="002428E0" w:rsidP="002428E0">
      <w:pPr>
        <w:keepNext/>
        <w:jc w:val="center"/>
      </w:pPr>
      <w:r w:rsidRPr="00457DAA">
        <w:rPr>
          <w:noProof/>
          <w:lang w:val="de-DE"/>
        </w:rPr>
        <w:lastRenderedPageBreak/>
        <w:drawing>
          <wp:inline distT="0" distB="0" distL="0" distR="0" wp14:anchorId="345B7055" wp14:editId="32F13230">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039360" cy="3083560"/>
                    </a:xfrm>
                    <a:prstGeom prst="rect">
                      <a:avLst/>
                    </a:prstGeom>
                  </pic:spPr>
                </pic:pic>
              </a:graphicData>
            </a:graphic>
          </wp:inline>
        </w:drawing>
      </w:r>
    </w:p>
    <w:p w14:paraId="3E0C9C57" w14:textId="349F2591" w:rsidR="002428E0" w:rsidRPr="00C11F0A" w:rsidRDefault="002428E0" w:rsidP="002428E0">
      <w:pPr>
        <w:pStyle w:val="Caption"/>
      </w:pPr>
      <w:r w:rsidRPr="00C60B00">
        <w:rPr>
          <w:b/>
          <w:bCs w:val="0"/>
        </w:rPr>
        <w:t xml:space="preserve">Figure </w:t>
      </w:r>
      <w:r w:rsidRPr="00C60B00">
        <w:rPr>
          <w:b/>
          <w:bCs w:val="0"/>
        </w:rPr>
        <w:fldChar w:fldCharType="begin"/>
      </w:r>
      <w:r w:rsidRPr="00C60B00">
        <w:rPr>
          <w:b/>
          <w:bCs w:val="0"/>
        </w:rPr>
        <w:instrText xml:space="preserve"> SEQ Figure \* ARABIC </w:instrText>
      </w:r>
      <w:r w:rsidRPr="00C60B00">
        <w:rPr>
          <w:b/>
          <w:bCs w:val="0"/>
        </w:rPr>
        <w:fldChar w:fldCharType="separate"/>
      </w:r>
      <w:r w:rsidR="00246863">
        <w:rPr>
          <w:b/>
          <w:bCs w:val="0"/>
          <w:noProof/>
        </w:rPr>
        <w:t>1</w:t>
      </w:r>
      <w:r w:rsidRPr="00C60B00">
        <w:rPr>
          <w:b/>
          <w:bCs w:val="0"/>
        </w:rPr>
        <w:fldChar w:fldCharType="end"/>
      </w:r>
      <w:r w:rsidR="00067F9A">
        <w:t>:</w:t>
      </w:r>
      <w:r w:rsidRPr="00C11F0A">
        <w:t xml:space="preserve"> Representation of volumetric data. </w:t>
      </w:r>
      <w:r w:rsidR="00194758">
        <w:t>a</w:t>
      </w:r>
      <w:r w:rsidRPr="00C11F0A">
        <w:t xml:space="preserve">: The montage of images acquired at different </w:t>
      </w:r>
      <w:r>
        <w:t>depths</w:t>
      </w:r>
      <w:r w:rsidRPr="00C11F0A">
        <w:t xml:space="preserve"> Z. </w:t>
      </w:r>
      <w:r w:rsidR="00194758">
        <w:t>b</w:t>
      </w:r>
      <w:r w:rsidRPr="00C11F0A">
        <w:t xml:space="preserve">: Zoomed in </w:t>
      </w:r>
      <w:r>
        <w:t xml:space="preserve">a </w:t>
      </w:r>
      <w:r w:rsidRPr="00C11F0A">
        <w:t xml:space="preserve">single image. </w:t>
      </w:r>
      <w:r w:rsidR="00194758">
        <w:t>c</w:t>
      </w:r>
      <w:r w:rsidRPr="00C11F0A">
        <w:t>: 3D representation of a stack.</w:t>
      </w:r>
    </w:p>
    <w:p w14:paraId="435327B1" w14:textId="10792E4C" w:rsidR="00354B3A" w:rsidRDefault="002428E0" w:rsidP="00CF7DCA">
      <w:r w:rsidRPr="006F29DA">
        <w:rPr>
          <w:lang w:eastAsia="en-GB"/>
        </w:rPr>
        <w:t xml:space="preserve">Stack allows </w:t>
      </w:r>
      <w:r>
        <w:rPr>
          <w:lang w:eastAsia="en-GB"/>
        </w:rPr>
        <w:t>seeing</w:t>
      </w:r>
      <w:r w:rsidRPr="006F29DA">
        <w:rPr>
          <w:lang w:eastAsia="en-GB"/>
        </w:rPr>
        <w:t xml:space="preserve"> the cells in volume</w:t>
      </w:r>
      <w:r>
        <w:rPr>
          <w:lang w:eastAsia="en-GB"/>
        </w:rPr>
        <w:t>,</w:t>
      </w:r>
      <w:r w:rsidRPr="006F29DA">
        <w:rPr>
          <w:lang w:eastAsia="en-GB"/>
        </w:rPr>
        <w:t xml:space="preserve"> which is oftentimes necessary</w:t>
      </w:r>
      <w:r>
        <w:rPr>
          <w:lang w:eastAsia="en-GB"/>
        </w:rPr>
        <w:t>,</w:t>
      </w:r>
      <w:r w:rsidRPr="006F29DA">
        <w:rPr>
          <w:lang w:eastAsia="en-GB"/>
        </w:rPr>
        <w:t xml:space="preserve"> </w:t>
      </w:r>
      <w:r>
        <w:rPr>
          <w:lang w:eastAsia="en-GB"/>
        </w:rPr>
        <w:t>f</w:t>
      </w:r>
      <w:r w:rsidRPr="006F29DA">
        <w:rPr>
          <w:lang w:eastAsia="en-GB"/>
        </w:rPr>
        <w:t xml:space="preserve">or example, direct observation of skin </w:t>
      </w:r>
      <w:r>
        <w:rPr>
          <w:lang w:eastAsia="en-GB"/>
        </w:rPr>
        <w:t xml:space="preserve">cells together with immune </w:t>
      </w:r>
      <w:r w:rsidRPr="006F29DA">
        <w:rPr>
          <w:lang w:eastAsia="en-GB"/>
        </w:rPr>
        <w:t xml:space="preserve">cells lying under skin layer </w:t>
      </w:r>
      <w:sdt>
        <w:sdtPr>
          <w:rPr>
            <w:lang w:eastAsia="en-GB"/>
          </w:rPr>
          <w:id w:val="999929610"/>
          <w:citation/>
        </w:sdtPr>
        <w:sdtContent>
          <w:r w:rsidRPr="006F29DA">
            <w:rPr>
              <w:lang w:eastAsia="en-GB"/>
            </w:rPr>
            <w:fldChar w:fldCharType="begin"/>
          </w:r>
          <w:r w:rsidRPr="006F29DA">
            <w:rPr>
              <w:lang w:eastAsia="en-GB"/>
            </w:rPr>
            <w:instrText xml:space="preserve">CITATION Kri19 \l 1033 </w:instrText>
          </w:r>
          <w:r w:rsidRPr="006F29DA">
            <w:rPr>
              <w:lang w:eastAsia="en-GB"/>
            </w:rPr>
            <w:fldChar w:fldCharType="separate"/>
          </w:r>
          <w:r w:rsidR="00246863">
            <w:rPr>
              <w:noProof/>
              <w:lang w:eastAsia="en-GB"/>
            </w:rPr>
            <w:t>(1)</w:t>
          </w:r>
          <w:r w:rsidRPr="006F29DA">
            <w:rPr>
              <w:lang w:eastAsia="en-GB"/>
            </w:rPr>
            <w:fldChar w:fldCharType="end"/>
          </w:r>
        </w:sdtContent>
      </w:sdt>
      <w:r w:rsidRPr="006F29DA">
        <w:rPr>
          <w:lang w:eastAsia="en-GB"/>
        </w:rPr>
        <w:t>.</w:t>
      </w:r>
      <w:r>
        <w:rPr>
          <w:lang w:eastAsia="en-GB"/>
        </w:rPr>
        <w:t xml:space="preserve"> Volumetric data is more difficult to work with, due to the high memory consumption and visualization tradeoffs that we must do to observe the data.</w:t>
      </w:r>
    </w:p>
    <w:p w14:paraId="6BFBCBE6" w14:textId="6A493A12" w:rsidR="00D909F5" w:rsidRDefault="001B73B6" w:rsidP="001B73B6">
      <w:pPr>
        <w:pStyle w:val="Heading2"/>
      </w:pPr>
      <w:bookmarkStart w:id="300" w:name="_Toc115345802"/>
      <w:r>
        <w:t>Motivation</w:t>
      </w:r>
      <w:bookmarkEnd w:id="300"/>
    </w:p>
    <w:p w14:paraId="68C0CE4D" w14:textId="48CFF849" w:rsidR="00CF7DCA" w:rsidRPr="004B48F4" w:rsidRDefault="00390250" w:rsidP="00CF7DCA">
      <w:pPr>
        <w:pStyle w:val="BodyText"/>
        <w:rPr>
          <w:lang w:eastAsia="en-GB"/>
        </w:rPr>
      </w:pPr>
      <w:r>
        <w:rPr>
          <w:lang w:eastAsia="en-GB"/>
        </w:rPr>
        <w:t>Any experiment in biological research consists of multiple steps, including hypothesis, subject preparation, acquisition, and analysis. In this section, the concepts of experiment subject, data acquisition method, and general data analysis will be explained.</w:t>
      </w:r>
    </w:p>
    <w:p w14:paraId="47B75144" w14:textId="77777777" w:rsidR="00CF7DCA" w:rsidRDefault="00CF7DCA" w:rsidP="00CF7DCA">
      <w:pPr>
        <w:pStyle w:val="Heading3"/>
        <w:numPr>
          <w:ilvl w:val="2"/>
          <w:numId w:val="1"/>
        </w:numPr>
        <w:rPr>
          <w:lang w:eastAsia="en-GB"/>
        </w:rPr>
      </w:pPr>
      <w:bookmarkStart w:id="301" w:name="_Toc109136455"/>
      <w:bookmarkStart w:id="302" w:name="_Toc115345803"/>
      <w:r w:rsidRPr="006F29DA">
        <w:rPr>
          <w:lang w:eastAsia="en-GB"/>
        </w:rPr>
        <w:t>Human immune cells in colon tissue</w:t>
      </w:r>
      <w:bookmarkEnd w:id="301"/>
      <w:bookmarkEnd w:id="302"/>
    </w:p>
    <w:p w14:paraId="087304BD" w14:textId="77777777" w:rsidR="00E02C1C" w:rsidRDefault="00E02C1C" w:rsidP="00CF7DCA">
      <w:pPr>
        <w:rPr>
          <w:lang w:eastAsia="en-GB"/>
        </w:rPr>
      </w:pPr>
      <w:r>
        <w:rPr>
          <w:lang w:eastAsia="en-GB"/>
        </w:rPr>
        <w:t xml:space="preserve">To a large extent, immune cells can be found everywhere; however, if inflammation takes place in a particular region, immune cells will congregate there, causing a shift in both the concentration and composition of immune cells in that region. The doctor can learn a lot about the inflammation process by looking at the different types of cells that are present in the affected area as well as the relative concentration of those cells. </w:t>
      </w:r>
    </w:p>
    <w:p w14:paraId="7A0B8679" w14:textId="77777777" w:rsidR="0022132E" w:rsidRDefault="00E02C1C" w:rsidP="00CF7DCA">
      <w:pPr>
        <w:rPr>
          <w:lang w:eastAsia="en-GB"/>
        </w:rPr>
      </w:pPr>
      <w:r>
        <w:rPr>
          <w:lang w:eastAsia="en-GB"/>
        </w:rPr>
        <w:lastRenderedPageBreak/>
        <w:t xml:space="preserve">It is undeniable proof that inflammation exists in the human colon tissue when there is a high number of immune cells present. However, information about the inflammatory process can be </w:t>
      </w:r>
      <w:r w:rsidR="0022132E">
        <w:rPr>
          <w:lang w:eastAsia="en-GB"/>
        </w:rPr>
        <w:t>gathered</w:t>
      </w:r>
      <w:r>
        <w:rPr>
          <w:lang w:eastAsia="en-GB"/>
        </w:rPr>
        <w:t xml:space="preserve"> not only from the presence of immune cells, but also from the cell type </w:t>
      </w:r>
      <w:r w:rsidR="0022132E">
        <w:rPr>
          <w:lang w:eastAsia="en-GB"/>
        </w:rPr>
        <w:t>composition</w:t>
      </w:r>
      <w:r>
        <w:rPr>
          <w:lang w:eastAsia="en-GB"/>
        </w:rPr>
        <w:t xml:space="preserve">, concentration of those cells, and locations. </w:t>
      </w:r>
    </w:p>
    <w:p w14:paraId="519B7992" w14:textId="19881B0C" w:rsidR="0022132E" w:rsidRDefault="0022132E" w:rsidP="00CF7DCA">
      <w:pPr>
        <w:rPr>
          <w:lang w:eastAsia="en-GB"/>
        </w:rPr>
      </w:pPr>
      <w:r>
        <w:rPr>
          <w:lang w:eastAsia="en-GB"/>
        </w:rPr>
        <w:t xml:space="preserve">One of our </w:t>
      </w:r>
      <w:r w:rsidR="007A484B">
        <w:rPr>
          <w:lang w:eastAsia="en-GB"/>
        </w:rPr>
        <w:t>groups</w:t>
      </w:r>
      <w:r>
        <w:rPr>
          <w:lang w:eastAsia="en-GB"/>
        </w:rPr>
        <w:t xml:space="preserve"> </w:t>
      </w:r>
      <w:r w:rsidR="007A484B">
        <w:rPr>
          <w:lang w:eastAsia="en-GB"/>
        </w:rPr>
        <w:t>(</w:t>
      </w:r>
      <w:r>
        <w:rPr>
          <w:lang w:eastAsia="en-GB"/>
        </w:rPr>
        <w:t>MBT FAU Erlangen</w:t>
      </w:r>
      <w:r w:rsidR="007A484B">
        <w:rPr>
          <w:lang w:eastAsia="en-GB"/>
        </w:rPr>
        <w:t>)</w:t>
      </w:r>
      <w:r>
        <w:rPr>
          <w:lang w:eastAsia="en-GB"/>
        </w:rPr>
        <w:t xml:space="preserve"> </w:t>
      </w:r>
      <w:r w:rsidR="007A484B">
        <w:rPr>
          <w:lang w:eastAsia="en-GB"/>
        </w:rPr>
        <w:t xml:space="preserve">aims is </w:t>
      </w:r>
      <w:r>
        <w:rPr>
          <w:lang w:eastAsia="en-GB"/>
        </w:rPr>
        <w:t>to record three dimensional stacks in vivo</w:t>
      </w:r>
      <w:r w:rsidR="007A484B">
        <w:rPr>
          <w:lang w:eastAsia="en-GB"/>
        </w:rPr>
        <w:t>. That also means</w:t>
      </w:r>
      <w:r>
        <w:rPr>
          <w:lang w:eastAsia="en-GB"/>
        </w:rPr>
        <w:t xml:space="preserve"> </w:t>
      </w:r>
      <w:r w:rsidR="007A484B">
        <w:rPr>
          <w:lang w:eastAsia="en-GB"/>
        </w:rPr>
        <w:t>investigation</w:t>
      </w:r>
      <w:r>
        <w:rPr>
          <w:lang w:eastAsia="en-GB"/>
        </w:rPr>
        <w:t xml:space="preserve"> no stains could be applied to tissue, </w:t>
      </w:r>
      <w:r w:rsidR="007A484B">
        <w:rPr>
          <w:lang w:eastAsia="en-GB"/>
        </w:rPr>
        <w:t>but</w:t>
      </w:r>
      <w:r>
        <w:rPr>
          <w:lang w:eastAsia="en-GB"/>
        </w:rPr>
        <w:t xml:space="preserve"> natural fluorescence of FAD</w:t>
      </w:r>
      <w:r w:rsidR="007A484B">
        <w:rPr>
          <w:lang w:eastAsia="en-GB"/>
        </w:rPr>
        <w:t xml:space="preserve"> coming from cells cytoplasm could be used</w:t>
      </w:r>
      <w:r>
        <w:rPr>
          <w:lang w:eastAsia="en-GB"/>
        </w:rPr>
        <w:t>.</w:t>
      </w:r>
      <w:r w:rsidR="007A484B">
        <w:rPr>
          <w:lang w:eastAsia="en-GB"/>
        </w:rPr>
        <w:t xml:space="preserve"> It gives information about cell size, shape, and its nucleus size. This information has a potential to become useful for cells counting and classification.</w:t>
      </w:r>
    </w:p>
    <w:p w14:paraId="71D91744" w14:textId="13F5A3D9" w:rsidR="00E02C1C" w:rsidRDefault="00E02C1C" w:rsidP="00CF7DCA">
      <w:pPr>
        <w:rPr>
          <w:lang w:eastAsia="en-GB"/>
        </w:rPr>
      </w:pPr>
      <w:r>
        <w:rPr>
          <w:lang w:eastAsia="en-GB"/>
        </w:rPr>
        <w:t xml:space="preserve">After the fluorescence signal has been produced, it is essential to avoid conflating it with signals that are produced by other objects in observation volume that are not of interest. These other signals come from different objects. As a result, the location of immune cells is an essential component in the measurement of the immune infiltrate. </w:t>
      </w:r>
    </w:p>
    <w:p w14:paraId="50A9EC21" w14:textId="08DED51E" w:rsidR="00CF7DCA" w:rsidRPr="006752A7" w:rsidRDefault="00E02C1C" w:rsidP="00CF7DCA">
      <w:pPr>
        <w:rPr>
          <w:lang w:eastAsia="en-GB"/>
        </w:rPr>
      </w:pPr>
      <w:r>
        <w:rPr>
          <w:lang w:eastAsia="en-GB"/>
        </w:rPr>
        <w:t>Imaging techniques such as multiphoton microscopy may be useful for determining the presence, quality, and quantity of immune cells in tissue.</w:t>
      </w:r>
    </w:p>
    <w:p w14:paraId="21D48415" w14:textId="77777777" w:rsidR="00CF7DCA" w:rsidRDefault="00CF7DCA" w:rsidP="00CF7DCA">
      <w:pPr>
        <w:pStyle w:val="Heading3"/>
        <w:numPr>
          <w:ilvl w:val="2"/>
          <w:numId w:val="1"/>
        </w:numPr>
        <w:rPr>
          <w:lang w:eastAsia="en-GB"/>
        </w:rPr>
      </w:pPr>
      <w:bookmarkStart w:id="303" w:name="_Toc109136456"/>
      <w:bookmarkStart w:id="304" w:name="_Toc115345804"/>
      <w:r>
        <w:rPr>
          <w:lang w:eastAsia="en-GB"/>
        </w:rPr>
        <w:t>Multiphoton</w:t>
      </w:r>
      <w:r w:rsidRPr="006F29DA">
        <w:rPr>
          <w:lang w:eastAsia="en-GB"/>
        </w:rPr>
        <w:t xml:space="preserve"> Microscope</w:t>
      </w:r>
      <w:bookmarkEnd w:id="303"/>
      <w:bookmarkEnd w:id="304"/>
    </w:p>
    <w:p w14:paraId="264EACE4" w14:textId="180DF71F" w:rsidR="00E02C1C" w:rsidRDefault="0081684F" w:rsidP="00CF7DCA">
      <w:pPr>
        <w:pStyle w:val="AbkVerz"/>
      </w:pPr>
      <w:r>
        <w:t>Multi-photon microscopy (MPM) is an efficient method that enables three-dimensional mapping of materials having a detectable nonlinear optical response, such as second harmonic generation (SHG), third harmonic generation (THG), or fluorescence caused by multiphoton absorption.</w:t>
      </w:r>
      <w:r w:rsidR="00E02C1C">
        <w:t xml:space="preserve"> MPM allows for the 3D observation of stained tissue and single cells with high resolution. By only exciting the focal plane, it reduces scattering from non-focal planes. </w:t>
      </w:r>
    </w:p>
    <w:p w14:paraId="3F6607CB" w14:textId="07DEC027" w:rsidR="00CF7DCA" w:rsidRDefault="00E02C1C" w:rsidP="00CF7DCA">
      <w:pPr>
        <w:pStyle w:val="AbkVerz"/>
        <w:rPr>
          <w:shd w:val="clear" w:color="auto" w:fill="FFFFFF"/>
          <w:lang w:eastAsia="en-GB"/>
        </w:rPr>
      </w:pPr>
      <w:r>
        <w:t xml:space="preserve">Fluorescence is the process that occurs when the fluorophore's electron absorbs the excitation photon and settles on a higher energy level within the molecule. The atom then returns to its ground state by emitting a photon of a different wavelength </w:t>
      </w:r>
      <w:r>
        <w:rPr>
          <w:shd w:val="clear" w:color="auto" w:fill="FFFFFF"/>
          <w:lang w:eastAsia="en-GB"/>
        </w:rPr>
        <w:t>(</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ins w:id="305" w:author="Sergei Dobrovolskii" w:date="2022-09-29T12:09:00Z">
        <w:r w:rsidR="00246863" w:rsidRPr="00246863">
          <w:rPr>
            <w:b/>
            <w:bCs/>
          </w:rPr>
          <w:t xml:space="preserve">Figure </w:t>
        </w:r>
        <w:r w:rsidR="00246863">
          <w:rPr>
            <w:b/>
            <w:bCs/>
            <w:noProof/>
          </w:rPr>
          <w:t>2</w:t>
        </w:r>
      </w:ins>
      <w:del w:id="306" w:author="Sergei Dobrovolskii" w:date="2022-09-29T12:08:00Z">
        <w:r w:rsidR="00C0370E" w:rsidRPr="00390250" w:rsidDel="00854F0A">
          <w:rPr>
            <w:b/>
            <w:bCs/>
          </w:rPr>
          <w:delText xml:space="preserve">Figure </w:delText>
        </w:r>
        <w:r w:rsidR="00C0370E" w:rsidDel="00854F0A">
          <w:rPr>
            <w:b/>
            <w:bCs/>
            <w:noProof/>
          </w:rPr>
          <w:delText>2</w:delText>
        </w:r>
      </w:del>
      <w:r w:rsidRPr="00C60B00">
        <w:rPr>
          <w:b/>
          <w:bCs/>
          <w:shd w:val="clear" w:color="auto" w:fill="FFFFFF"/>
          <w:lang w:eastAsia="en-GB"/>
        </w:rPr>
        <w:fldChar w:fldCharType="end"/>
      </w:r>
      <w:r w:rsidRPr="00C60B00">
        <w:rPr>
          <w:b/>
          <w:bCs/>
          <w:shd w:val="clear" w:color="auto" w:fill="FFFFFF"/>
          <w:lang w:eastAsia="en-GB"/>
        </w:rPr>
        <w:t>A</w:t>
      </w:r>
      <w:r>
        <w:rPr>
          <w:shd w:val="clear" w:color="auto" w:fill="FFFFFF"/>
          <w:lang w:eastAsia="en-GB"/>
        </w:rPr>
        <w:t xml:space="preserve">). </w:t>
      </w:r>
      <w:r>
        <w:t xml:space="preserve">Two-photon excitation operates in the same manner as single-photon </w:t>
      </w:r>
      <w:r w:rsidR="00C255A1">
        <w:t>excitation but</w:t>
      </w:r>
      <w:r>
        <w:t xml:space="preserve"> requires two incident photons with half the energy of the required photon. For this effect to occur, these photons must simultaneously strike the same atom. To achieve this infrequent occurrence, the photon density must be high.</w:t>
      </w:r>
      <w:r w:rsidR="00C255A1">
        <w:t xml:space="preserve"> This condition is exploited to achieve a very small excitation volume without scattering from non-focal planes, which results in accurate volumetric data.</w:t>
      </w:r>
    </w:p>
    <w:p w14:paraId="3A964E33" w14:textId="77777777" w:rsidR="00CF7DCA" w:rsidRDefault="00CF7DCA" w:rsidP="00CF7DCA">
      <w:pPr>
        <w:pStyle w:val="AbkVerz"/>
        <w:keepNext/>
      </w:pPr>
      <w:r w:rsidRPr="002B739A">
        <w:rPr>
          <w:rFonts w:ascii="Times New Roman" w:hAnsi="Times New Roman"/>
          <w:noProof/>
          <w:lang w:val="de-DE"/>
        </w:rPr>
        <w:lastRenderedPageBreak/>
        <w:drawing>
          <wp:inline distT="0" distB="0" distL="0" distR="0" wp14:anchorId="71DACF02" wp14:editId="724471C4">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039360" cy="1993900"/>
                    </a:xfrm>
                    <a:prstGeom prst="rect">
                      <a:avLst/>
                    </a:prstGeom>
                  </pic:spPr>
                </pic:pic>
              </a:graphicData>
            </a:graphic>
          </wp:inline>
        </w:drawing>
      </w:r>
    </w:p>
    <w:p w14:paraId="3342BCD7" w14:textId="4EE45E78" w:rsidR="00CF7DCA" w:rsidRPr="00CF7DCA" w:rsidRDefault="00CF7DCA" w:rsidP="00CF7DCA">
      <w:pPr>
        <w:pStyle w:val="Caption"/>
      </w:pPr>
      <w:bookmarkStart w:id="307" w:name="_Ref93248855"/>
      <w:r w:rsidRPr="00390250">
        <w:rPr>
          <w:b/>
          <w:bCs w:val="0"/>
        </w:rPr>
        <w:t xml:space="preserve">Figure </w:t>
      </w:r>
      <w:r w:rsidRPr="00390250">
        <w:rPr>
          <w:b/>
          <w:bCs w:val="0"/>
        </w:rPr>
        <w:fldChar w:fldCharType="begin"/>
      </w:r>
      <w:r w:rsidRPr="00390250">
        <w:rPr>
          <w:b/>
          <w:bCs w:val="0"/>
        </w:rPr>
        <w:instrText xml:space="preserve"> SEQ Figure \* ARABIC </w:instrText>
      </w:r>
      <w:r w:rsidRPr="00390250">
        <w:rPr>
          <w:b/>
          <w:bCs w:val="0"/>
        </w:rPr>
        <w:fldChar w:fldCharType="separate"/>
      </w:r>
      <w:r w:rsidR="00246863">
        <w:rPr>
          <w:b/>
          <w:bCs w:val="0"/>
          <w:noProof/>
        </w:rPr>
        <w:t>2</w:t>
      </w:r>
      <w:r w:rsidRPr="00390250">
        <w:rPr>
          <w:b/>
          <w:bCs w:val="0"/>
        </w:rPr>
        <w:fldChar w:fldCharType="end"/>
      </w:r>
      <w:bookmarkEnd w:id="307"/>
      <w:r w:rsidR="00067F9A">
        <w:rPr>
          <w:b/>
          <w:bCs w:val="0"/>
        </w:rPr>
        <w:t>:</w:t>
      </w:r>
      <w:r w:rsidRPr="00390250">
        <w:rPr>
          <w:b/>
          <w:bCs w:val="0"/>
        </w:rPr>
        <w:t xml:space="preserve"> </w:t>
      </w:r>
      <w:r w:rsidRPr="00067F9A">
        <w:t>A</w:t>
      </w:r>
      <w:r w:rsidR="00067F9A">
        <w:t>:</w:t>
      </w:r>
      <w:r w:rsidRPr="00CF7DCA">
        <w:t xml:space="preserve"> </w:t>
      </w:r>
      <w:r w:rsidR="00C255A1">
        <w:t xml:space="preserve">S. Schürmann, Department MBT, </w:t>
      </w:r>
      <w:r w:rsidRPr="00CF7DCA">
        <w:t xml:space="preserve">Multiphoton fluorescence energy diagram comparison of a single-photon (1 PE) fluorescence and two-photon (2 PE) fluorescence. In two-photon fluorescence, 2 photons of the energy twice lower than required are exciting electrons together. This is achieved by higher energy density which results in a higher probability of excitation events happening. B: The comparison of the excited volumes – 1 PE </w:t>
      </w:r>
      <w:r w:rsidRPr="00CF7DCA">
        <w:softHyphen/>
      </w:r>
      <w:r w:rsidRPr="00CF7DCA">
        <w:softHyphen/>
      </w:r>
      <w:r w:rsidRPr="00CF7DCA">
        <w:softHyphen/>
        <w:t>has a lot of exciting molecules out of the focal plane which results in worse image quality, compared to 2 PE.</w:t>
      </w:r>
    </w:p>
    <w:p w14:paraId="1246FDEA" w14:textId="3ABDA423" w:rsidR="001B73B6" w:rsidRDefault="00E31B25" w:rsidP="00D74CCF">
      <w:pPr>
        <w:pStyle w:val="AbkVerz"/>
      </w:pPr>
      <w:r>
        <w:rPr>
          <w:shd w:val="clear" w:color="auto" w:fill="FFFFFF"/>
          <w:lang w:eastAsia="en-GB"/>
        </w:rPr>
        <w:t>The principle of this modality differs from the fluorescent microscope. In a fluorescence microscope, the excitation response of the fluorophore is linear, more excitation light - more fluorescence response. But with the two-photon excitation, it is different (</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ins w:id="308" w:author="Sergei Dobrovolskii" w:date="2022-09-29T12:09:00Z">
        <w:r w:rsidR="00246863" w:rsidRPr="00246863">
          <w:rPr>
            <w:b/>
            <w:bCs/>
          </w:rPr>
          <w:t xml:space="preserve">Figure </w:t>
        </w:r>
        <w:r w:rsidR="00246863">
          <w:rPr>
            <w:b/>
            <w:bCs/>
            <w:noProof/>
          </w:rPr>
          <w:t>2</w:t>
        </w:r>
      </w:ins>
      <w:del w:id="309" w:author="Sergei Dobrovolskii" w:date="2022-09-29T12:08:00Z">
        <w:r w:rsidR="00C0370E" w:rsidRPr="00390250" w:rsidDel="00854F0A">
          <w:rPr>
            <w:b/>
            <w:bCs/>
          </w:rPr>
          <w:delText xml:space="preserve">Figure </w:delText>
        </w:r>
        <w:r w:rsidR="00C0370E" w:rsidDel="00854F0A">
          <w:rPr>
            <w:b/>
            <w:bCs/>
            <w:noProof/>
          </w:rPr>
          <w:delText>2</w:delText>
        </w:r>
      </w:del>
      <w:r w:rsidRPr="00C60B00">
        <w:rPr>
          <w:b/>
          <w:bCs/>
          <w:shd w:val="clear" w:color="auto" w:fill="FFFFFF"/>
          <w:lang w:eastAsia="en-GB"/>
        </w:rPr>
        <w:fldChar w:fldCharType="end"/>
      </w:r>
      <w:r w:rsidRPr="00C60B00">
        <w:rPr>
          <w:b/>
          <w:bCs/>
          <w:shd w:val="clear" w:color="auto" w:fill="FFFFFF"/>
          <w:lang w:eastAsia="en-GB"/>
        </w:rPr>
        <w:t>B</w:t>
      </w:r>
      <w:r>
        <w:rPr>
          <w:shd w:val="clear" w:color="auto" w:fill="FFFFFF"/>
          <w:lang w:eastAsia="en-GB"/>
        </w:rPr>
        <w:t>). Excitation is visible only at the focal point – the place where the photon density will be the highest.</w:t>
      </w:r>
      <w:r>
        <w:t xml:space="preserve"> </w:t>
      </w:r>
      <w:r w:rsidR="00974EEF">
        <w:t>MPM has been shown to have useful applications in areas such as the characterization of nonlinear materials, biological research, and the diagnosis of medical conditions.</w:t>
      </w:r>
    </w:p>
    <w:p w14:paraId="44D57848" w14:textId="77777777" w:rsidR="00C255A1" w:rsidRPr="006F29DA" w:rsidRDefault="00C255A1" w:rsidP="00B2794D">
      <w:pPr>
        <w:pStyle w:val="Heading3"/>
        <w:rPr>
          <w:lang w:eastAsia="en-GB"/>
        </w:rPr>
      </w:pPr>
      <w:bookmarkStart w:id="310" w:name="_Toc109136457"/>
      <w:bookmarkStart w:id="311" w:name="_Toc115345805"/>
      <w:r w:rsidRPr="006F29DA">
        <w:rPr>
          <w:lang w:eastAsia="en-GB"/>
        </w:rPr>
        <w:t>Aims of Image Analysis</w:t>
      </w:r>
      <w:bookmarkEnd w:id="311"/>
      <w:r w:rsidRPr="006F29DA">
        <w:rPr>
          <w:lang w:eastAsia="en-GB"/>
        </w:rPr>
        <w:t xml:space="preserve"> </w:t>
      </w:r>
      <w:bookmarkEnd w:id="310"/>
    </w:p>
    <w:p w14:paraId="227933F3" w14:textId="462C122D" w:rsidR="00C255A1" w:rsidRPr="006F29DA" w:rsidRDefault="00C255A1" w:rsidP="00C255A1">
      <w:pPr>
        <w:pStyle w:val="BodyText"/>
        <w:rPr>
          <w:lang w:eastAsia="en-GB"/>
        </w:rPr>
      </w:pPr>
      <w:r>
        <w:rPr>
          <w:lang w:eastAsia="en-GB"/>
        </w:rPr>
        <w:t>For the experiment conduction, the data is acquired by any given sensor (photo-multiplier tube in our case). This raw information provides a good view on the processes, structure, intensity, but to reveal a full potential and extract more information from them some analysis is required. To prove the hypothesis this information must be cleaned, distilled, and processed. All these tasks are faced by image analysis – the field of science and the mathematical toolset. Image analysis involves processing images into fundamental components to extract important information. It may involve tasks such as finding shapes, detecting edges, removing noise, counting objects, texture analysis, etc. achieved by means of mathematical operations, or dynamically, using machine learning approaches. In this Thesis, only the segmentation procedure for human immune cells in three-dimensional data will be explained.</w:t>
      </w:r>
    </w:p>
    <w:p w14:paraId="1ECAAC40" w14:textId="77777777" w:rsidR="00C255A1" w:rsidRDefault="00C255A1" w:rsidP="00C255A1">
      <w:pPr>
        <w:pStyle w:val="Heading3"/>
        <w:numPr>
          <w:ilvl w:val="2"/>
          <w:numId w:val="1"/>
        </w:numPr>
        <w:rPr>
          <w:lang w:eastAsia="en-GB"/>
        </w:rPr>
      </w:pPr>
      <w:bookmarkStart w:id="312" w:name="_Toc109136458"/>
      <w:bookmarkStart w:id="313" w:name="_Toc115345806"/>
      <w:r w:rsidRPr="006F29DA">
        <w:rPr>
          <w:lang w:eastAsia="en-GB"/>
        </w:rPr>
        <w:lastRenderedPageBreak/>
        <w:t>Machine learning in image processing</w:t>
      </w:r>
      <w:bookmarkEnd w:id="312"/>
      <w:bookmarkEnd w:id="313"/>
    </w:p>
    <w:p w14:paraId="603EC4DA" w14:textId="4FFE2C94" w:rsidR="00C255A1" w:rsidRDefault="00C255A1" w:rsidP="00C255A1">
      <w:pPr>
        <w:pStyle w:val="AbkVerz"/>
        <w:rPr>
          <w:lang w:eastAsia="en-GB"/>
        </w:rPr>
      </w:pPr>
      <w:r>
        <w:rPr>
          <w:lang w:eastAsia="en-GB"/>
        </w:rPr>
        <w:t>Machine learning is a set of sophisticated mathematical operations performed on data to receive an expressive result from it. These algorithms are conventionally generalized in form of a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ins w:id="314" w:author="Sergei Dobrovolskii" w:date="2022-09-29T12:09:00Z">
        <w:r w:rsidR="00246863" w:rsidRPr="00246863">
          <w:rPr>
            <w:b/>
            <w:bCs/>
          </w:rPr>
          <w:t>Figure</w:t>
        </w:r>
        <w:r w:rsidR="00246863" w:rsidRPr="00246863">
          <w:rPr>
            <w:b/>
            <w:bCs/>
            <w:rPrChange w:id="315" w:author="Sergei Dobrovolskii" w:date="2022-09-29T12:09:00Z">
              <w:rPr/>
            </w:rPrChange>
          </w:rPr>
          <w:t xml:space="preserve"> </w:t>
        </w:r>
        <w:r w:rsidR="00246863">
          <w:rPr>
            <w:b/>
            <w:bCs/>
            <w:noProof/>
          </w:rPr>
          <w:t>3</w:t>
        </w:r>
      </w:ins>
      <w:del w:id="316" w:author="Sergei Dobrovolskii" w:date="2022-09-29T12:08:00Z">
        <w:r w:rsidR="00C0370E" w:rsidRPr="00C60B00" w:rsidDel="00854F0A">
          <w:rPr>
            <w:b/>
            <w:bCs/>
          </w:rPr>
          <w:delText>Figure</w:delText>
        </w:r>
        <w:r w:rsidR="00C0370E" w:rsidRPr="00D74CCF" w:rsidDel="00854F0A">
          <w:rPr>
            <w:b/>
            <w:bCs/>
          </w:rPr>
          <w:delText xml:space="preserve"> </w:delText>
        </w:r>
        <w:r w:rsidR="00C0370E" w:rsidDel="00854F0A">
          <w:rPr>
            <w:b/>
            <w:bCs/>
            <w:noProof/>
          </w:rPr>
          <w:delText>3</w:delText>
        </w:r>
      </w:del>
      <w:r>
        <w:rPr>
          <w:lang w:eastAsia="en-GB"/>
        </w:rPr>
        <w:fldChar w:fldCharType="end"/>
      </w:r>
      <w:r>
        <w:rPr>
          <w:lang w:eastAsia="en-GB"/>
        </w:rPr>
        <w:t xml:space="preserve">). </w:t>
      </w:r>
      <w:r w:rsidR="00F81D1F">
        <w:rPr>
          <w:lang w:eastAsia="en-GB"/>
        </w:rPr>
        <w:t>An electronic device, such as a camera, microphone, or microscope, is initially used to collect the data. The data is then saved and preprocessed. In the preprocessing step, data is filtered, improved, and prepared for subsequent processing. Next is a feature extraction, which uses a series of mathematical operations to extract representative features from the data. These characteristics may represent a streamlined version of the original data or generate new data, enabling algorithms to locate intra-data correspondences. For image processing these characteristics could be obtained using convolutional filters such as Gaussian, Laplacian, and Gradient, among others. Later, these characteristics are utilized for the so-called learning or training step. During training, the Algorithm attempts to identify the optimal split for classifying data with minimal error, based on extracted features.</w:t>
      </w:r>
    </w:p>
    <w:p w14:paraId="6312C279" w14:textId="77777777" w:rsidR="00C255A1" w:rsidRDefault="00C255A1" w:rsidP="00C255A1">
      <w:pPr>
        <w:pStyle w:val="AbkVerz"/>
        <w:keepNext/>
      </w:pPr>
      <w:r w:rsidRPr="003A096B">
        <w:rPr>
          <w:noProof/>
          <w:lang w:val="de-DE"/>
        </w:rPr>
        <w:drawing>
          <wp:inline distT="0" distB="0" distL="0" distR="0" wp14:anchorId="24DF0728" wp14:editId="1B224C86">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0"/>
                    <a:stretch>
                      <a:fillRect/>
                    </a:stretch>
                  </pic:blipFill>
                  <pic:spPr>
                    <a:xfrm>
                      <a:off x="0" y="0"/>
                      <a:ext cx="5039360" cy="2066925"/>
                    </a:xfrm>
                    <a:prstGeom prst="rect">
                      <a:avLst/>
                    </a:prstGeom>
                  </pic:spPr>
                </pic:pic>
              </a:graphicData>
            </a:graphic>
          </wp:inline>
        </w:drawing>
      </w:r>
    </w:p>
    <w:p w14:paraId="61BB8FA5" w14:textId="5FEEF6BA" w:rsidR="00C255A1" w:rsidRPr="00B554F8" w:rsidRDefault="00C255A1" w:rsidP="00C255A1">
      <w:pPr>
        <w:pStyle w:val="Caption"/>
        <w:jc w:val="left"/>
      </w:pPr>
      <w:bookmarkStart w:id="317" w:name="_Ref84190402"/>
      <w:bookmarkStart w:id="318" w:name="_Ref84190394"/>
      <w:r w:rsidRPr="00C60B00">
        <w:rPr>
          <w:b/>
          <w:bCs w:val="0"/>
        </w:rPr>
        <w:t>Figure</w:t>
      </w:r>
      <w:r w:rsidRPr="00712172">
        <w:t xml:space="preserve"> </w:t>
      </w:r>
      <w:r w:rsidRPr="00C60B00">
        <w:rPr>
          <w:b/>
        </w:rPr>
        <w:fldChar w:fldCharType="begin"/>
      </w:r>
      <w:r w:rsidRPr="00C60B00">
        <w:rPr>
          <w:b/>
          <w:bCs w:val="0"/>
        </w:rPr>
        <w:instrText xml:space="preserve"> SEQ Figure \* ARABIC </w:instrText>
      </w:r>
      <w:r w:rsidRPr="00C60B00">
        <w:rPr>
          <w:b/>
        </w:rPr>
        <w:fldChar w:fldCharType="separate"/>
      </w:r>
      <w:r w:rsidR="00246863">
        <w:rPr>
          <w:b/>
          <w:bCs w:val="0"/>
          <w:noProof/>
        </w:rPr>
        <w:t>3</w:t>
      </w:r>
      <w:r w:rsidRPr="00C60B00">
        <w:rPr>
          <w:b/>
          <w:noProof/>
        </w:rPr>
        <w:fldChar w:fldCharType="end"/>
      </w:r>
      <w:bookmarkEnd w:id="317"/>
      <w:r w:rsidR="00067F9A">
        <w:rPr>
          <w:b/>
          <w:noProof/>
        </w:rPr>
        <w:t>:</w:t>
      </w:r>
      <w:r w:rsidRPr="00712172">
        <w:t xml:space="preserve"> </w:t>
      </w:r>
      <w:r>
        <w:t xml:space="preserve">Typical </w:t>
      </w:r>
      <w:r w:rsidRPr="00712172">
        <w:t>pattern recognition pipeline</w:t>
      </w:r>
      <w:bookmarkEnd w:id="318"/>
      <w:sdt>
        <w:sdtPr>
          <w:rPr>
            <w:bCs w:val="0"/>
          </w:rPr>
          <w:id w:val="-1866048531"/>
          <w:citation/>
        </w:sdtPr>
        <w:sdtContent>
          <w:r>
            <w:rPr>
              <w:bCs w:val="0"/>
            </w:rPr>
            <w:fldChar w:fldCharType="begin"/>
          </w:r>
          <w:r>
            <w:instrText xml:space="preserve"> CITATION And19 \l 1033 </w:instrText>
          </w:r>
          <w:r>
            <w:rPr>
              <w:bCs w:val="0"/>
            </w:rPr>
            <w:fldChar w:fldCharType="separate"/>
          </w:r>
          <w:ins w:id="319" w:author="Sergei Dobrovolskii" w:date="2022-09-29T12:09:00Z">
            <w:r w:rsidR="00246863">
              <w:rPr>
                <w:noProof/>
              </w:rPr>
              <w:t xml:space="preserve"> </w:t>
            </w:r>
            <w:r w:rsidR="00246863">
              <w:rPr>
                <w:noProof/>
              </w:rPr>
              <w:t>(2)</w:t>
            </w:r>
          </w:ins>
          <w:del w:id="320" w:author="Sergei Dobrovolskii" w:date="2022-09-29T12:09:00Z">
            <w:r w:rsidR="00090969" w:rsidDel="00246863">
              <w:rPr>
                <w:noProof/>
              </w:rPr>
              <w:delText xml:space="preserve"> (2)</w:delText>
            </w:r>
          </w:del>
          <w:r>
            <w:rPr>
              <w:bCs w:val="0"/>
            </w:rPr>
            <w:fldChar w:fldCharType="end"/>
          </w:r>
        </w:sdtContent>
      </w:sdt>
      <w:r w:rsidRPr="00B554F8">
        <w:t xml:space="preserve">. It is divided </w:t>
      </w:r>
      <w:r>
        <w:t>into</w:t>
      </w:r>
      <w:r w:rsidRPr="00B554F8">
        <w:t xml:space="preserve"> two parts</w:t>
      </w:r>
      <w:r>
        <w:t>: The test phase and the Training phase. Sensor, preprocessing, and feature extraction steps are common for both phases.</w:t>
      </w:r>
    </w:p>
    <w:p w14:paraId="73829829" w14:textId="57DF5EB5" w:rsidR="00C255A1" w:rsidRDefault="00C255A1" w:rsidP="00C255A1">
      <w:pPr>
        <w:pStyle w:val="AbkVerz"/>
        <w:rPr>
          <w:lang w:eastAsia="en-GB"/>
        </w:rPr>
      </w:pPr>
      <w:r>
        <w:rPr>
          <w:lang w:eastAsia="en-GB"/>
        </w:rPr>
        <w:t xml:space="preserve">These algorithms in image processing are </w:t>
      </w:r>
      <w:r w:rsidRPr="009754D9">
        <w:rPr>
          <w:lang w:eastAsia="en-GB"/>
        </w:rPr>
        <w:t>conventionally</w:t>
      </w:r>
      <w:r>
        <w:rPr>
          <w:lang w:eastAsia="en-GB"/>
        </w:rPr>
        <w:t xml:space="preserve"> divided into two groups: Classical and Deep Learning approaches. Differences between those groups can be compared using the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ins w:id="321" w:author="Sergei Dobrovolskii" w:date="2022-09-29T12:09:00Z">
        <w:r w:rsidR="00246863" w:rsidRPr="00246863">
          <w:rPr>
            <w:b/>
            <w:bCs/>
          </w:rPr>
          <w:t>Figure</w:t>
        </w:r>
        <w:r w:rsidR="00246863" w:rsidRPr="00712172">
          <w:t xml:space="preserve"> </w:t>
        </w:r>
        <w:r w:rsidR="00246863">
          <w:rPr>
            <w:b/>
            <w:bCs/>
            <w:noProof/>
          </w:rPr>
          <w:t>3</w:t>
        </w:r>
      </w:ins>
      <w:del w:id="322" w:author="Sergei Dobrovolskii" w:date="2022-09-29T12:08:00Z">
        <w:r w:rsidR="00C0370E" w:rsidRPr="00C60B00" w:rsidDel="00854F0A">
          <w:rPr>
            <w:b/>
            <w:bCs/>
          </w:rPr>
          <w:delText>Figure</w:delText>
        </w:r>
        <w:r w:rsidR="00C0370E" w:rsidRPr="00712172" w:rsidDel="00854F0A">
          <w:delText xml:space="preserve"> </w:delText>
        </w:r>
        <w:r w:rsidR="00C0370E" w:rsidDel="00854F0A">
          <w:rPr>
            <w:b/>
            <w:bCs/>
            <w:noProof/>
          </w:rPr>
          <w:delText>3</w:delText>
        </w:r>
      </w:del>
      <w:r>
        <w:rPr>
          <w:lang w:eastAsia="en-GB"/>
        </w:rPr>
        <w:fldChar w:fldCharType="end"/>
      </w:r>
      <w:r>
        <w:rPr>
          <w:lang w:eastAsia="en-GB"/>
        </w:rPr>
        <w:t>):</w:t>
      </w:r>
    </w:p>
    <w:p w14:paraId="74145A52" w14:textId="77777777" w:rsidR="00C255A1" w:rsidRDefault="00C255A1" w:rsidP="00C255A1">
      <w:pPr>
        <w:pStyle w:val="AbkVerz"/>
        <w:numPr>
          <w:ilvl w:val="0"/>
          <w:numId w:val="19"/>
        </w:numPr>
        <w:rPr>
          <w:lang w:eastAsia="en-GB"/>
        </w:rPr>
      </w:pPr>
      <w:r>
        <w:rPr>
          <w:lang w:eastAsia="en-GB"/>
        </w:rPr>
        <w:t>Classical machine learning approaches follow this pipeline. They require a small amount of data and small computational costs. Lack of generalization and precision.</w:t>
      </w:r>
    </w:p>
    <w:p w14:paraId="4BD9FEB0" w14:textId="4B0D3D40" w:rsidR="00C255A1" w:rsidRDefault="00C255A1" w:rsidP="00C255A1">
      <w:pPr>
        <w:pStyle w:val="AbkVerz"/>
        <w:numPr>
          <w:ilvl w:val="0"/>
          <w:numId w:val="19"/>
        </w:numPr>
        <w:rPr>
          <w:lang w:eastAsia="en-GB"/>
        </w:rPr>
      </w:pPr>
      <w:r>
        <w:rPr>
          <w:lang w:eastAsia="en-GB"/>
        </w:rPr>
        <w:lastRenderedPageBreak/>
        <w:t xml:space="preserve">Deep Learning approaches bypass part of this pipeline by combining feature extraction with classification. There are no predefined feature extraction procedures in neural networks, and these procedures are estimated, during the training process. They require a </w:t>
      </w:r>
      <w:r w:rsidR="00F81D1F">
        <w:rPr>
          <w:lang w:eastAsia="en-GB"/>
        </w:rPr>
        <w:t>substantial amount</w:t>
      </w:r>
      <w:r>
        <w:rPr>
          <w:lang w:eastAsia="en-GB"/>
        </w:rPr>
        <w:t xml:space="preserve"> of labeled data, high computational costs, and time. They are good at generalization and most of the state-of-the-art methods now are using neural networks.</w:t>
      </w:r>
    </w:p>
    <w:p w14:paraId="0258D48E" w14:textId="395E14E7" w:rsidR="00C255A1" w:rsidRDefault="00974EEF" w:rsidP="00C255A1">
      <w:pPr>
        <w:pStyle w:val="AbkVerz"/>
        <w:rPr>
          <w:lang w:eastAsia="en-GB"/>
        </w:rPr>
      </w:pPr>
      <w:r>
        <w:rPr>
          <w:lang w:eastAsia="en-GB"/>
        </w:rPr>
        <w:t xml:space="preserve">Using machine learning (ML), a subset of artificial intelligence (AI), software programs can more accurately predict outcomes without being explicitly programmed to do so. </w:t>
      </w:r>
      <w:r w:rsidR="00C255A1" w:rsidRPr="00633D99">
        <w:rPr>
          <w:lang w:eastAsia="en-GB"/>
        </w:rPr>
        <w:t xml:space="preserve">In order to forecast new output values, machine learning algorithms </w:t>
      </w:r>
      <w:r w:rsidR="00C255A1">
        <w:rPr>
          <w:lang w:eastAsia="en-GB"/>
        </w:rPr>
        <w:t>using</w:t>
      </w:r>
      <w:r w:rsidR="00C255A1" w:rsidRPr="00633D99">
        <w:rPr>
          <w:lang w:eastAsia="en-GB"/>
        </w:rPr>
        <w:t xml:space="preserve"> </w:t>
      </w:r>
      <w:r w:rsidR="00C255A1">
        <w:rPr>
          <w:lang w:eastAsia="en-GB"/>
        </w:rPr>
        <w:t>previous</w:t>
      </w:r>
      <w:r w:rsidR="00C255A1" w:rsidRPr="00633D99">
        <w:rPr>
          <w:lang w:eastAsia="en-GB"/>
        </w:rPr>
        <w:t xml:space="preserve"> data as input.</w:t>
      </w:r>
      <w:r w:rsidR="00C255A1">
        <w:rPr>
          <w:lang w:eastAsia="en-GB"/>
        </w:rPr>
        <w:t xml:space="preserve"> There are concepts like Decision Tree and Random Forest that allow to map several values from one domain to another by classifying them with simple rules, based on few annotated examples. Those can be used for image processing for automated pixel-wise classification, which is also known as segmentation task.</w:t>
      </w:r>
      <w:r w:rsidR="00F81D1F">
        <w:rPr>
          <w:lang w:eastAsia="en-GB"/>
        </w:rPr>
        <w:t xml:space="preserve"> </w:t>
      </w:r>
    </w:p>
    <w:p w14:paraId="55DD66C5" w14:textId="43E37CA5" w:rsidR="00514917" w:rsidRPr="00EB3002" w:rsidRDefault="00B56C9A" w:rsidP="00C255A1">
      <w:pPr>
        <w:pStyle w:val="AbkVerz"/>
        <w:rPr>
          <w:lang w:eastAsia="en-GB"/>
        </w:rPr>
      </w:pPr>
      <w:r>
        <w:rPr>
          <w:lang w:eastAsia="en-GB"/>
        </w:rPr>
        <w:t>These procedures are lacking in a few areas. The first is that the user must design and select the feature extraction stage based on their own experience. Secondly, inefficient computation. Using traditional machine learning algorithms for three-dimensional stacks becomes very slow. Thirdly, these methods cannot be applied effectively to unknown data.</w:t>
      </w:r>
      <w:r w:rsidR="00E31B25">
        <w:rPr>
          <w:lang w:eastAsia="en-GB"/>
        </w:rPr>
        <w:t xml:space="preserve"> </w:t>
      </w:r>
      <w:r>
        <w:rPr>
          <w:lang w:eastAsia="en-GB"/>
        </w:rPr>
        <w:t xml:space="preserve">Neural networks are </w:t>
      </w:r>
      <w:r w:rsidR="00354623">
        <w:rPr>
          <w:lang w:eastAsia="en-GB"/>
        </w:rPr>
        <w:t>developed</w:t>
      </w:r>
      <w:r>
        <w:rPr>
          <w:lang w:eastAsia="en-GB"/>
        </w:rPr>
        <w:t xml:space="preserve"> to provide solutions for all three of these issues.</w:t>
      </w:r>
    </w:p>
    <w:p w14:paraId="1B7B58AA" w14:textId="6CFB31F7" w:rsidR="001B73B6" w:rsidRDefault="008822DA" w:rsidP="008822DA">
      <w:pPr>
        <w:pStyle w:val="Heading2"/>
      </w:pPr>
      <w:bookmarkStart w:id="323" w:name="_Toc115345807"/>
      <w:r>
        <w:t>Neural Networks</w:t>
      </w:r>
      <w:bookmarkEnd w:id="323"/>
    </w:p>
    <w:p w14:paraId="36612B21" w14:textId="21BB98F1" w:rsidR="008326DC" w:rsidRDefault="00A9135C" w:rsidP="00A9135C">
      <w:pPr>
        <w:pStyle w:val="AbkVerz"/>
      </w:pPr>
      <w:r>
        <w:t xml:space="preserve">Artificial neural networks are a subfield of machine learning that is partly based on how neurons in the human brain function. In the last decade, neural networks have had a tremendous rebirth because to the immense availability of data and the great growth in computing power, mainly due to </w:t>
      </w:r>
      <w:r w:rsidR="009E33F0">
        <w:t>use of Graphical Processing Units (GPU) availability</w:t>
      </w:r>
      <w:r>
        <w:t>. There are a variety of neural network types (Feedforward, Convolutional, Recurrent, etc.)</w:t>
      </w:r>
      <w:r w:rsidR="009E33F0">
        <w:t xml:space="preserve">. A neural network is not an algorithm, rather it is a computational structure that approximates an algorithm by being built on learnt mapping and being calculated via the process of training. Algorithms </w:t>
      </w:r>
      <w:r w:rsidR="008326DC">
        <w:t>use is</w:t>
      </w:r>
      <w:r w:rsidR="009E33F0">
        <w:t xml:space="preserve"> commonly referred to the simplest formula: </w:t>
      </w:r>
    </w:p>
    <w:p w14:paraId="2DF651DD" w14:textId="2E99C87A" w:rsidR="008326DC" w:rsidRDefault="00231FD4" w:rsidP="008326DC">
      <w:pPr>
        <w:pStyle w:val="AbkVerz"/>
      </w:pPr>
      <m:oMathPara>
        <m:oMath>
          <m:r>
            <m:rPr>
              <m:sty m:val="p"/>
            </m:rPr>
            <w:rPr>
              <w:rFonts w:ascii="Cambria Math" w:hAnsi="Cambria Math"/>
            </w:rPr>
            <m:t>Algorithm=Personal experience; Question + Algorithm = Answer</m:t>
          </m:r>
        </m:oMath>
      </m:oMathPara>
    </w:p>
    <w:p w14:paraId="141AAE4A" w14:textId="40E89043" w:rsidR="008326DC" w:rsidRDefault="00770675" w:rsidP="00A9135C">
      <w:pPr>
        <w:pStyle w:val="AbkVerz"/>
      </w:pPr>
      <w:r>
        <w:t>An algorithm</w:t>
      </w:r>
      <w:r w:rsidR="009E33F0">
        <w:t xml:space="preserve"> is a sequence of computations, that is defined by human, and usually algorithm is not a self-improving </w:t>
      </w:r>
      <w:r w:rsidR="008326DC">
        <w:t>system</w:t>
      </w:r>
      <w:r w:rsidR="009E33F0">
        <w:t xml:space="preserve">. Neural network on another </w:t>
      </w:r>
      <w:r w:rsidR="008326DC">
        <w:t>hand is being trained by following this formula:</w:t>
      </w:r>
    </w:p>
    <w:p w14:paraId="6AF22FA3" w14:textId="5C3E2979" w:rsidR="008326DC" w:rsidRPr="008326DC" w:rsidRDefault="00231FD4" w:rsidP="00A9135C">
      <w:pPr>
        <w:pStyle w:val="AbkVerz"/>
      </w:pPr>
      <m:oMathPara>
        <m:oMath>
          <m:r>
            <m:rPr>
              <m:sty m:val="p"/>
            </m:rPr>
            <w:rPr>
              <w:rFonts w:ascii="Cambria Math" w:hAnsi="Cambria Math"/>
            </w:rPr>
            <w:lastRenderedPageBreak/>
            <m:t>Algorithm= Question + Answer</m:t>
          </m:r>
          <m:r>
            <w:rPr>
              <w:rFonts w:ascii="Cambria Math" w:hAnsi="Cambria Math"/>
            </w:rPr>
            <m:t xml:space="preserve">; </m:t>
          </m:r>
          <m:r>
            <m:rPr>
              <m:sty m:val="p"/>
            </m:rPr>
            <w:rPr>
              <w:rFonts w:ascii="Cambria Math" w:hAnsi="Cambria Math"/>
            </w:rPr>
            <m:t>Question + Algorithm = Answer</m:t>
          </m:r>
        </m:oMath>
      </m:oMathPara>
    </w:p>
    <w:p w14:paraId="7876A5E5" w14:textId="5F768F99" w:rsidR="009E33F0" w:rsidRDefault="00224EB9" w:rsidP="00A9135C">
      <w:pPr>
        <w:pStyle w:val="AbkVerz"/>
      </w:pPr>
      <w:r>
        <w:t>By displaying the network's input and output, it is feasible to educate it to produce a new output given a new input.</w:t>
      </w:r>
      <w:r w:rsidR="00185DBF">
        <w:t xml:space="preserve"> </w:t>
      </w:r>
    </w:p>
    <w:p w14:paraId="626FBCE4" w14:textId="4E5361E9" w:rsidR="00185DBF" w:rsidRDefault="00185DBF" w:rsidP="00185DBF">
      <w:pPr>
        <w:pStyle w:val="Heading3"/>
      </w:pPr>
      <w:bookmarkStart w:id="324" w:name="_Toc115345808"/>
      <w:r>
        <w:t>Feed forward network</w:t>
      </w:r>
      <w:bookmarkEnd w:id="324"/>
    </w:p>
    <w:p w14:paraId="25605D62" w14:textId="16605D85" w:rsidR="005A1F6B" w:rsidRDefault="00801D29" w:rsidP="005A1F6B">
      <w:pPr>
        <w:keepNext/>
      </w:pPr>
      <w:r w:rsidRPr="00801D29">
        <w:rPr>
          <w:noProof/>
          <w:lang w:val="de-DE"/>
        </w:rPr>
        <w:drawing>
          <wp:inline distT="0" distB="0" distL="0" distR="0" wp14:anchorId="09F0676D" wp14:editId="152D4FD4">
            <wp:extent cx="5039360" cy="2878455"/>
            <wp:effectExtent l="0" t="0" r="2540" b="4445"/>
            <wp:docPr id="21" name="Picture 2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hape&#10;&#10;Description automatically generated"/>
                    <pic:cNvPicPr/>
                  </pic:nvPicPr>
                  <pic:blipFill>
                    <a:blip r:embed="rId21"/>
                    <a:stretch>
                      <a:fillRect/>
                    </a:stretch>
                  </pic:blipFill>
                  <pic:spPr>
                    <a:xfrm>
                      <a:off x="0" y="0"/>
                      <a:ext cx="5039360" cy="2878455"/>
                    </a:xfrm>
                    <a:prstGeom prst="rect">
                      <a:avLst/>
                    </a:prstGeom>
                  </pic:spPr>
                </pic:pic>
              </a:graphicData>
            </a:graphic>
          </wp:inline>
        </w:drawing>
      </w:r>
      <w:r w:rsidR="00B95F7A" w:rsidRPr="00B95F7A">
        <w:t xml:space="preserve"> </w:t>
      </w:r>
    </w:p>
    <w:p w14:paraId="6FE00454" w14:textId="42B93877" w:rsidR="00185DBF" w:rsidRPr="005A1F6B" w:rsidRDefault="005A1F6B" w:rsidP="005A1F6B">
      <w:pPr>
        <w:pStyle w:val="Caption"/>
      </w:pPr>
      <w:bookmarkStart w:id="325" w:name="_Ref112262500"/>
      <w:r>
        <w:t xml:space="preserve">Figure </w:t>
      </w:r>
      <w:r>
        <w:fldChar w:fldCharType="begin"/>
      </w:r>
      <w:r>
        <w:instrText xml:space="preserve"> SEQ Figure \* ARABIC </w:instrText>
      </w:r>
      <w:r>
        <w:fldChar w:fldCharType="separate"/>
      </w:r>
      <w:r w:rsidR="00246863">
        <w:rPr>
          <w:noProof/>
        </w:rPr>
        <w:t>4</w:t>
      </w:r>
      <w:r>
        <w:fldChar w:fldCharType="end"/>
      </w:r>
      <w:bookmarkEnd w:id="325"/>
      <w:r>
        <w:t>: Schematic representation of feed forward network; A. Forward pass from neuron x</w:t>
      </w:r>
      <w:r>
        <w:rPr>
          <w:vertAlign w:val="subscript"/>
        </w:rPr>
        <w:t>1</w:t>
      </w:r>
      <w:r>
        <w:t>; B. Forward pass from neuron x</w:t>
      </w:r>
      <w:r>
        <w:rPr>
          <w:vertAlign w:val="subscript"/>
        </w:rPr>
        <w:t>2</w:t>
      </w:r>
      <w:r>
        <w:t>; C. Forward pass from all input neurons.</w:t>
      </w:r>
    </w:p>
    <w:p w14:paraId="0AB18706" w14:textId="35F38D06" w:rsidR="00185DBF" w:rsidRDefault="0009589A" w:rsidP="00A9135C">
      <w:pPr>
        <w:pStyle w:val="AbkVerz"/>
      </w:pPr>
      <w:r>
        <w:t xml:space="preserve">Feed forward network is one of the earliest </w:t>
      </w:r>
      <w:r w:rsidR="005C18F8">
        <w:t>forms</w:t>
      </w:r>
      <w:r>
        <w:t xml:space="preserve"> of neural networks. </w:t>
      </w:r>
      <w:r w:rsidR="005C18F8">
        <w:t xml:space="preserve">It allows to approximate mapping of complex domains and solve problems like, classification, regression. On </w:t>
      </w:r>
      <w:r w:rsidR="005C18F8">
        <w:fldChar w:fldCharType="begin"/>
      </w:r>
      <w:r w:rsidR="005C18F8">
        <w:instrText xml:space="preserve"> REF _Ref112262500 \h </w:instrText>
      </w:r>
      <w:r w:rsidR="005C18F8">
        <w:fldChar w:fldCharType="separate"/>
      </w:r>
      <w:r w:rsidR="00246863">
        <w:t xml:space="preserve">Figure </w:t>
      </w:r>
      <w:r w:rsidR="00246863">
        <w:rPr>
          <w:noProof/>
        </w:rPr>
        <w:t>4</w:t>
      </w:r>
      <w:r w:rsidR="005C18F8">
        <w:fldChar w:fldCharType="end"/>
      </w:r>
      <w:r w:rsidR="005C18F8">
        <w:t xml:space="preserve"> as an example illustrated a feed forward network with one input layer</w:t>
      </w:r>
      <m:oMath>
        <m:r>
          <w:rPr>
            <w:rFonts w:ascii="Cambria Math" w:hAnsi="Cambria Math"/>
          </w:rPr>
          <m:t xml:space="preserve"> X</m:t>
        </m:r>
      </m:oMath>
      <w:r w:rsidR="00B95F7A">
        <w:t xml:space="preserve"> one hidden layer </w:t>
      </w:r>
      <m:oMath>
        <m:r>
          <w:rPr>
            <w:rFonts w:ascii="Cambria Math" w:hAnsi="Cambria Math"/>
          </w:rPr>
          <m:t>A</m:t>
        </m:r>
      </m:oMath>
      <w:r w:rsidR="00B95F7A">
        <w:t xml:space="preserve"> </w:t>
      </w:r>
      <w:r w:rsidR="005C18F8">
        <w:t xml:space="preserve">and </w:t>
      </w:r>
      <w:r w:rsidR="00B95F7A">
        <w:t xml:space="preserve">output layer, that consists of one neuron </w:t>
      </w:r>
      <m:oMath>
        <m:r>
          <w:rPr>
            <w:rFonts w:ascii="Cambria Math" w:hAnsi="Cambria Math"/>
          </w:rPr>
          <m:t>Y</m:t>
        </m:r>
      </m:oMath>
      <w:r w:rsidR="00B95F7A">
        <w:t xml:space="preserve">. </w:t>
      </w:r>
      <w:r>
        <w:t xml:space="preserve">Every node or “neuron” is considered as a variable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 xml:space="preserve"> or as linear combination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D3260D">
        <w:t xml:space="preserve">of weights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D3260D">
        <w:t xml:space="preserve"> and inputs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w:t>
      </w:r>
      <w:r w:rsidR="005C18F8">
        <w:t xml:space="preserve"> Considering the first case on </w:t>
      </w:r>
      <w:r w:rsidR="005C18F8">
        <w:fldChar w:fldCharType="begin"/>
      </w:r>
      <w:r w:rsidR="005C18F8">
        <w:instrText xml:space="preserve"> REF _Ref112262500 \h </w:instrText>
      </w:r>
      <w:r w:rsidR="005C18F8">
        <w:fldChar w:fldCharType="separate"/>
      </w:r>
      <w:r w:rsidR="00246863">
        <w:t xml:space="preserve">Figure </w:t>
      </w:r>
      <w:r w:rsidR="00246863">
        <w:rPr>
          <w:noProof/>
        </w:rPr>
        <w:t>4</w:t>
      </w:r>
      <w:r w:rsidR="005C18F8">
        <w:fldChar w:fldCharType="end"/>
      </w:r>
      <w:r w:rsidR="005C18F8">
        <w:t>A the</w:t>
      </w:r>
      <w:r w:rsidR="00801D29">
        <w:t xml:space="preserve"> so called forward pass is performed from input layer to hidden one. It is represented by lines. Each input neuron has </w:t>
      </w:r>
      <w:r w:rsidR="00E473E3">
        <w:t>“connection” with all neurons in the next layer. Each connection has a weight assigned to it. It can be written as:</w:t>
      </w:r>
    </w:p>
    <w:p w14:paraId="1702E8DE" w14:textId="1D9B8A42" w:rsidR="00E473E3" w:rsidRPr="002402B7" w:rsidRDefault="00000000" w:rsidP="00A9135C">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oMath>
      </m:oMathPara>
    </w:p>
    <w:p w14:paraId="046662BA" w14:textId="175C8B31" w:rsidR="002402B7" w:rsidRDefault="002402B7" w:rsidP="002402B7">
      <w:pPr>
        <w:pStyle w:val="AbkVerz"/>
      </w:pPr>
      <w:r>
        <w:t xml:space="preserve">This operation is repeated for all input neurons, </w:t>
      </w:r>
      <w:r>
        <w:fldChar w:fldCharType="begin"/>
      </w:r>
      <w:r>
        <w:instrText xml:space="preserve"> REF _Ref112262500 \h </w:instrText>
      </w:r>
      <w:r>
        <w:fldChar w:fldCharType="separate"/>
      </w:r>
      <w:r w:rsidR="00246863">
        <w:t xml:space="preserve">Figure </w:t>
      </w:r>
      <w:r w:rsidR="00246863">
        <w:rPr>
          <w:noProof/>
        </w:rPr>
        <w:t>4</w:t>
      </w:r>
      <w:r>
        <w:fldChar w:fldCharType="end"/>
      </w:r>
      <w:r>
        <w:t>B:</w:t>
      </w:r>
    </w:p>
    <w:p w14:paraId="0F68479E" w14:textId="455B3F33" w:rsidR="002402B7" w:rsidRPr="002402B7" w:rsidRDefault="00000000" w:rsidP="002402B7">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i=1</m:t>
              </m:r>
            </m:sub>
            <m:sup>
              <m:r>
                <w:rPr>
                  <w:rFonts w:ascii="Cambria Math" w:hAnsi="Cambria Math"/>
                  <w:vertAlign w:val="subscript"/>
                </w:rPr>
                <m:t>X</m:t>
              </m:r>
            </m:sup>
            <m:e>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e>
          </m:nary>
        </m:oMath>
      </m:oMathPara>
    </w:p>
    <w:p w14:paraId="43CD02BE" w14:textId="43DDE411" w:rsidR="002402B7" w:rsidRDefault="00CA1B33" w:rsidP="002402B7">
      <w:pPr>
        <w:pStyle w:val="AbkVerz"/>
      </w:pPr>
      <w:r>
        <w:t>All neurons in hidden layer A represent nothing more than a linear combination. Linear combination cannot approximate mappings more complex than linear ones. To solve this issue every layer output has a non-linearity function</w:t>
      </w:r>
      <w:r w:rsidR="004F5244">
        <w:t xml:space="preserve"> </w:t>
      </w:r>
      <m:oMath>
        <m:r>
          <w:rPr>
            <w:rFonts w:ascii="Cambria Math" w:hAnsi="Cambria Math"/>
          </w:rPr>
          <m:t>σ</m:t>
        </m:r>
      </m:oMath>
      <w:r>
        <w:t xml:space="preserve">, that allows to approximate more complex distributions. </w:t>
      </w:r>
    </w:p>
    <w:p w14:paraId="0FED0D90" w14:textId="293B9416" w:rsidR="00077AFD" w:rsidRDefault="00CA1B33" w:rsidP="002402B7">
      <w:pPr>
        <w:pStyle w:val="AbkVerz"/>
      </w:pPr>
      <w:r>
        <w:t xml:space="preserve">There are multiple functions that are used: Rectified linear unit, Sigmoid, Softmax etc. Once the non-linearity is added </w:t>
      </w:r>
      <w:r w:rsidR="00744E9F">
        <w:t xml:space="preserve">to </w:t>
      </w:r>
      <w:r>
        <w:t xml:space="preserve">every </w:t>
      </w:r>
      <w:r w:rsidR="00744E9F">
        <w:t>layer’s</w:t>
      </w:r>
      <w:r>
        <w:t xml:space="preserve"> output</w:t>
      </w:r>
      <w:r w:rsidR="00744E9F">
        <w:t>, it</w:t>
      </w:r>
      <w:r>
        <w:t xml:space="preserve"> can be forwarded to next layer until the end.</w:t>
      </w:r>
      <w:r w:rsidR="00744E9F">
        <w:t xml:space="preserve"> </w:t>
      </w:r>
    </w:p>
    <w:p w14:paraId="6DACE748" w14:textId="3271D405" w:rsidR="00077AFD" w:rsidRDefault="00077AFD" w:rsidP="002402B7">
      <w:pPr>
        <w:pStyle w:val="AbkVerz"/>
      </w:pPr>
      <w:r>
        <w:t xml:space="preserve">For computational efficiency and simplicity </w:t>
      </w:r>
      <w:r w:rsidR="0079247A">
        <w:t>computation from one layer to another</w:t>
      </w:r>
      <w:r>
        <w:t xml:space="preserve"> can be rewritten in matrix form:</w:t>
      </w:r>
    </w:p>
    <w:p w14:paraId="54A75ADB" w14:textId="60C2509F" w:rsidR="00077AFD" w:rsidRPr="000647A4" w:rsidRDefault="00000000" w:rsidP="002402B7">
      <w:pPr>
        <w:pStyle w:val="AbkVerz"/>
      </w:pPr>
      <m:oMathPara>
        <m:oMath>
          <m:acc>
            <m:accPr>
              <m:ctrlPr>
                <w:rPr>
                  <w:rFonts w:ascii="Cambria Math" w:hAnsi="Cambria Math"/>
                  <w:i/>
                </w:rPr>
              </m:ctrlPr>
            </m:accPr>
            <m:e>
              <m:r>
                <w:rPr>
                  <w:rFonts w:ascii="Cambria Math" w:hAnsi="Cambria Math"/>
                </w:rPr>
                <m:t>y</m:t>
              </m:r>
            </m:e>
          </m:acc>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a)</m:t>
          </m:r>
        </m:oMath>
      </m:oMathPara>
    </w:p>
    <w:p w14:paraId="25DD4DFF" w14:textId="4BEF09FA" w:rsidR="000647A4" w:rsidRPr="0079247A" w:rsidRDefault="00000000" w:rsidP="002402B7">
      <w:pPr>
        <w:pStyle w:val="AbkVerz"/>
      </w:pPr>
      <m:oMathPara>
        <m:oMath>
          <m:d>
            <m:dPr>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m:rPr>
                        <m:sty m:val="p"/>
                      </m:rPr>
                      <w:rPr>
                        <w:rFonts w:ascii="Cambria Math" w:hAnsi="Cambria Math"/>
                      </w:rPr>
                      <w:softHyphen/>
                    </m:r>
                  </m:e>
                </m:mr>
                <m:m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e>
                </m:mr>
              </m:m>
            </m:e>
          </m:d>
          <m:r>
            <w:rPr>
              <w:rFonts w:ascii="Cambria Math" w:hAnsi="Cambria Math"/>
            </w:rPr>
            <m:t>=σ</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hAnsi="Cambria Math"/>
                            <w:i/>
                          </w:rPr>
                        </m:ctrlPr>
                      </m:sSubPr>
                      <m:e>
                        <m:r>
                          <w:rPr>
                            <w:rFonts w:ascii="Cambria Math" w:hAnsi="Cambria Math"/>
                          </w:rPr>
                          <m:t>w</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24</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4</m:t>
                        </m:r>
                      </m:sub>
                    </m:sSub>
                  </m:e>
                </m:mr>
              </m:m>
            </m:e>
          </m:d>
          <m:r>
            <w:rPr>
              <w:rFonts w:ascii="Cambria Math" w:hAnsi="Cambria Math"/>
            </w:rPr>
            <m:t xml:space="preserve"> </m:t>
          </m:r>
        </m:oMath>
      </m:oMathPara>
    </w:p>
    <w:p w14:paraId="5C76FE88" w14:textId="3089BE65" w:rsidR="0079247A" w:rsidRDefault="0079247A" w:rsidP="002402B7">
      <w:pPr>
        <w:pStyle w:val="AbkVerz"/>
      </w:pPr>
      <w:r>
        <w:t xml:space="preserve">And because </w:t>
      </w:r>
      <m:oMath>
        <m:r>
          <w:rPr>
            <w:rFonts w:ascii="Cambria Math" w:hAnsi="Cambria Math"/>
          </w:rPr>
          <m:t>a</m:t>
        </m:r>
      </m:oMath>
      <w:r>
        <w:t xml:space="preserve"> values were computed the same way as </w:t>
      </w:r>
      <m:oMath>
        <m:acc>
          <m:accPr>
            <m:ctrlPr>
              <w:rPr>
                <w:rFonts w:ascii="Cambria Math" w:hAnsi="Cambria Math"/>
                <w:i/>
              </w:rPr>
            </m:ctrlPr>
          </m:accPr>
          <m:e>
            <m:r>
              <w:rPr>
                <w:rFonts w:ascii="Cambria Math" w:hAnsi="Cambria Math"/>
              </w:rPr>
              <m:t>y</m:t>
            </m:r>
          </m:e>
        </m:acc>
      </m:oMath>
      <w:r>
        <w:t xml:space="preserve"> via matrix multiplication:</w:t>
      </w:r>
    </w:p>
    <w:p w14:paraId="2F59F9C4" w14:textId="61065838" w:rsidR="0079247A" w:rsidRPr="0079247A" w:rsidRDefault="0079247A" w:rsidP="002402B7">
      <w:pPr>
        <w:pStyle w:val="AbkVerz"/>
      </w:pPr>
      <m:oMathPara>
        <m:oMath>
          <m:r>
            <w:rPr>
              <w:rFonts w:ascii="Cambria Math" w:hAnsi="Cambria Math"/>
            </w:rPr>
            <m:t>a=</m:t>
          </m:r>
          <m:sSub>
            <m:sSubPr>
              <m:ctrlPr>
                <w:rPr>
                  <w:rFonts w:ascii="Cambria Math" w:hAnsi="Cambria Math"/>
                  <w:i/>
                </w:rPr>
              </m:ctrlPr>
            </m:sSubPr>
            <m:e>
              <m:r>
                <w:rPr>
                  <w:rFonts w:ascii="Cambria Math" w:hAnsi="Cambria Math"/>
                </w:rPr>
                <m:t>σW</m:t>
              </m:r>
            </m:e>
            <m:sub>
              <m:r>
                <w:rPr>
                  <w:rFonts w:ascii="Cambria Math" w:hAnsi="Cambria Math"/>
                </w:rPr>
                <m:t>x</m:t>
              </m:r>
            </m:sub>
          </m:sSub>
          <m:r>
            <w:rPr>
              <w:rFonts w:ascii="Cambria Math" w:hAnsi="Cambria Math"/>
            </w:rPr>
            <m:t>x</m:t>
          </m:r>
        </m:oMath>
      </m:oMathPara>
    </w:p>
    <w:p w14:paraId="4D9DC3F7" w14:textId="4F8636F7" w:rsidR="00C07CC6" w:rsidRDefault="00C07CC6" w:rsidP="002402B7">
      <w:pPr>
        <w:pStyle w:val="AbkVerz"/>
      </w:pPr>
      <w:r>
        <w:t>But how exactly do neural networks compare their output to the training samples? It is done by loss functions. They compare the network’s output with ground truth and measure how different they are. Once a loss is calculated, it is backpropagated. Backpropagation is the process of sequential gradient computation from the loss value back to the input layer. A gradient of loss with respect to input and with respect to weights is computed and used for gradient descent weight optimization. This method force weights change to minimize loss or difference between output and target values.</w:t>
      </w:r>
    </w:p>
    <w:p w14:paraId="3D0A86AF" w14:textId="3873C0A2" w:rsidR="00CA1B33" w:rsidRDefault="00CA1B33" w:rsidP="002402B7">
      <w:pPr>
        <w:pStyle w:val="AbkVerz"/>
      </w:pPr>
    </w:p>
    <w:p w14:paraId="23DBE62A" w14:textId="281FA598" w:rsidR="00757F13" w:rsidRDefault="00757F13" w:rsidP="00757F13">
      <w:pPr>
        <w:pStyle w:val="Heading3"/>
      </w:pPr>
      <w:bookmarkStart w:id="326" w:name="_Toc115345809"/>
      <w:r>
        <w:t>Convolutional neural networks</w:t>
      </w:r>
      <w:bookmarkEnd w:id="326"/>
    </w:p>
    <w:p w14:paraId="4B508AFA" w14:textId="77777777" w:rsidR="00D21F6D" w:rsidRDefault="00D21F6D" w:rsidP="00C07CC6">
      <w:r>
        <w:t xml:space="preserve">Feed forward networks operate well but have limitations that prevent them from working with large data such as photos, video, and audio. There are two primary reasons for considering an alternative to feed-forward networks. </w:t>
      </w:r>
    </w:p>
    <w:p w14:paraId="23CAAA5C" w14:textId="4DD3DE1D" w:rsidR="00921F99" w:rsidRDefault="00D21F6D" w:rsidP="00C07CC6">
      <w:r>
        <w:t>Firstly, feed-forward networks are not scalable.</w:t>
      </w:r>
      <w:r w:rsidR="009A4A2E">
        <w:t xml:space="preserve"> Mainly, because they are computed by matrix multiplication which has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9A4A2E">
        <w:t>.</w:t>
      </w:r>
      <w:r>
        <w:t xml:space="preserve"> Imagine the </w:t>
      </w:r>
      <w:r>
        <w:lastRenderedPageBreak/>
        <w:t xml:space="preserve">example with a 512-by-512-pixel picture. For a single hidden layer with 8 </w:t>
      </w:r>
      <w:r w:rsidR="00FE4A34">
        <w:t>neurons,</w:t>
      </w:r>
      <w:r>
        <w:t xml:space="preserve"> it results in </w:t>
      </w:r>
      <m:oMath>
        <m:r>
          <w:rPr>
            <w:rFonts w:ascii="Cambria Math" w:hAnsi="Cambria Math"/>
          </w:rPr>
          <m:t>(512*512 + 1)*8 &gt; 2 000 000</m:t>
        </m:r>
      </m:oMath>
      <w:r>
        <w:t xml:space="preserve"> trainable weights. Memory </w:t>
      </w:r>
      <w:r w:rsidR="00FE4A34">
        <w:t>consumption</w:t>
      </w:r>
      <w:r>
        <w:t xml:space="preserve"> for a single operation is very high, it is not feasible to train a network with so many weights on average personal computer.</w:t>
      </w:r>
    </w:p>
    <w:p w14:paraId="700A2384" w14:textId="4080F61D" w:rsidR="00D21F6D" w:rsidRDefault="009A4A2E" w:rsidP="00C07CC6">
      <w:r w:rsidRPr="009A4A2E">
        <w:t xml:space="preserve">Second, pixels are a poor representation from the standpoint of machine learning. </w:t>
      </w:r>
      <w:r w:rsidR="00D21F6D">
        <w:t>They are highly correlated, scale dependent and vary in intensity</w:t>
      </w:r>
      <w:r>
        <w:t xml:space="preserve">. Hence pixels on their own do </w:t>
      </w:r>
      <w:r w:rsidR="00FE4A34">
        <w:t>does not carry</w:t>
      </w:r>
      <w:r>
        <w:t xml:space="preserve"> any spatial information about object, it is just a </w:t>
      </w:r>
      <w:r w:rsidR="00FE4A34">
        <w:t>floating-point</w:t>
      </w:r>
      <w:r>
        <w:t xml:space="preserve"> value.</w:t>
      </w:r>
    </w:p>
    <w:p w14:paraId="0397E8BF" w14:textId="05BACCC5" w:rsidR="00383AE3" w:rsidRDefault="00F528A2" w:rsidP="00C07CC6">
      <w:r w:rsidRPr="00F528A2">
        <w:t xml:space="preserve">For images, feed forward networks become computationally difficult and worthless. Convolutional neural networks (CNN) were constructed as a result. They address both issues simultaneously. The size of a convolutional kernel is typically between 1 and 81 pixels, and kernel values are trainable weights. This provides for significant memory savings, while the convolutional kernel enables the manipulation of spatial features through image </w:t>
      </w:r>
      <w:r>
        <w:t>convolution</w:t>
      </w:r>
      <w:r w:rsidRPr="00F528A2">
        <w:t>.</w:t>
      </w:r>
      <w:r>
        <w:t xml:space="preserve"> </w:t>
      </w:r>
      <w:r w:rsidR="00383AE3">
        <w:t>Instead of forwarding the whole image, CNN convolves it using kernels and only transmits the output of the convolution</w:t>
      </w:r>
      <w:r w:rsidR="004C145E">
        <w:t xml:space="preserve"> </w:t>
      </w:r>
      <w:r w:rsidR="004C145E">
        <w:fldChar w:fldCharType="begin"/>
      </w:r>
      <w:r w:rsidR="004C145E">
        <w:instrText xml:space="preserve"> REF _Ref112360874 \h </w:instrText>
      </w:r>
      <w:r w:rsidR="004C145E">
        <w:fldChar w:fldCharType="separate"/>
      </w:r>
      <w:ins w:id="327" w:author="Sergei Dobrovolskii" w:date="2022-09-29T12:09:00Z">
        <w:r w:rsidR="00246863" w:rsidRPr="00240708">
          <w:rPr>
            <w:b/>
          </w:rPr>
          <w:t xml:space="preserve">Figure </w:t>
        </w:r>
        <w:r w:rsidR="00246863">
          <w:rPr>
            <w:b/>
            <w:bCs/>
            <w:noProof/>
          </w:rPr>
          <w:t>5</w:t>
        </w:r>
      </w:ins>
      <w:del w:id="328" w:author="Sergei Dobrovolskii" w:date="2022-09-29T12:08:00Z">
        <w:r w:rsidR="00C0370E" w:rsidRPr="00240708" w:rsidDel="00854F0A">
          <w:rPr>
            <w:b/>
            <w:bCs/>
          </w:rPr>
          <w:delText xml:space="preserve">Figure </w:delText>
        </w:r>
        <w:r w:rsidR="00C0370E" w:rsidDel="00854F0A">
          <w:rPr>
            <w:b/>
            <w:bCs/>
            <w:noProof/>
          </w:rPr>
          <w:delText>5</w:delText>
        </w:r>
      </w:del>
      <w:r w:rsidR="004C145E">
        <w:fldChar w:fldCharType="end"/>
      </w:r>
      <w:r w:rsidR="00383AE3">
        <w:t xml:space="preserve">. </w:t>
      </w:r>
    </w:p>
    <w:p w14:paraId="585800E8" w14:textId="77777777" w:rsidR="00240708" w:rsidRDefault="00240708" w:rsidP="00774726">
      <w:pPr>
        <w:keepNext/>
        <w:jc w:val="center"/>
      </w:pPr>
      <w:r w:rsidRPr="00240708">
        <w:rPr>
          <w:noProof/>
          <w:lang w:val="de-DE"/>
        </w:rPr>
        <w:drawing>
          <wp:inline distT="0" distB="0" distL="0" distR="0" wp14:anchorId="4EA75019" wp14:editId="3940F948">
            <wp:extent cx="4956060" cy="2208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505" cy="2259683"/>
                    </a:xfrm>
                    <a:prstGeom prst="rect">
                      <a:avLst/>
                    </a:prstGeom>
                  </pic:spPr>
                </pic:pic>
              </a:graphicData>
            </a:graphic>
          </wp:inline>
        </w:drawing>
      </w:r>
    </w:p>
    <w:p w14:paraId="4425682D" w14:textId="336544F6" w:rsidR="00240708" w:rsidRDefault="00240708" w:rsidP="00240708">
      <w:pPr>
        <w:pStyle w:val="Caption"/>
      </w:pPr>
      <w:bookmarkStart w:id="329" w:name="_Ref112360874"/>
      <w:r w:rsidRPr="00240708">
        <w:rPr>
          <w:b/>
          <w:bCs w:val="0"/>
        </w:rPr>
        <w:t xml:space="preserve">Figure </w:t>
      </w:r>
      <w:r w:rsidRPr="00240708">
        <w:rPr>
          <w:b/>
          <w:bCs w:val="0"/>
        </w:rPr>
        <w:fldChar w:fldCharType="begin"/>
      </w:r>
      <w:r w:rsidRPr="00240708">
        <w:rPr>
          <w:b/>
          <w:bCs w:val="0"/>
        </w:rPr>
        <w:instrText xml:space="preserve"> SEQ Figure \* ARABIC </w:instrText>
      </w:r>
      <w:r w:rsidRPr="00240708">
        <w:rPr>
          <w:b/>
          <w:bCs w:val="0"/>
        </w:rPr>
        <w:fldChar w:fldCharType="separate"/>
      </w:r>
      <w:r w:rsidR="00246863">
        <w:rPr>
          <w:b/>
          <w:bCs w:val="0"/>
          <w:noProof/>
        </w:rPr>
        <w:t>5</w:t>
      </w:r>
      <w:r w:rsidRPr="00240708">
        <w:rPr>
          <w:b/>
          <w:bCs w:val="0"/>
        </w:rPr>
        <w:fldChar w:fldCharType="end"/>
      </w:r>
      <w:bookmarkEnd w:id="329"/>
      <w:r w:rsidRPr="00240708">
        <w:rPr>
          <w:b/>
          <w:bCs w:val="0"/>
        </w:rPr>
        <w:t>:</w:t>
      </w:r>
      <w:r>
        <w:rPr>
          <w:b/>
          <w:bCs w:val="0"/>
        </w:rPr>
        <w:t xml:space="preserve"> </w:t>
      </w:r>
      <w:r>
        <w:t>Representation of CNN work. Image is convolved with three kernels k</w:t>
      </w:r>
      <w:r>
        <w:rPr>
          <w:vertAlign w:val="subscript"/>
        </w:rPr>
        <w:t>1</w:t>
      </w:r>
      <w:r>
        <w:t>, k</w:t>
      </w:r>
      <w:r>
        <w:rPr>
          <w:vertAlign w:val="subscript"/>
        </w:rPr>
        <w:t>2</w:t>
      </w:r>
      <w:r>
        <w:t>, k</w:t>
      </w:r>
      <w:r>
        <w:rPr>
          <w:vertAlign w:val="subscript"/>
        </w:rPr>
        <w:t>3</w:t>
      </w:r>
      <w:r>
        <w:t xml:space="preserve">, to produce a tensor with three channels. </w:t>
      </w:r>
      <w:r w:rsidRPr="00240708">
        <w:t>Convolution is repeated with a new set of kernels, using the output feature maps from the previous stage as inputs.</w:t>
      </w:r>
    </w:p>
    <w:p w14:paraId="2EDDCF3B" w14:textId="4F22925F" w:rsidR="00774726" w:rsidRPr="00774726" w:rsidRDefault="00774726" w:rsidP="00774726">
      <w:pPr>
        <w:pStyle w:val="BodyText"/>
      </w:pPr>
      <w:r>
        <w:t>CNNs are very powerful networks, and they can solve problems with different approaches. To satisfy the requirements of this project it is necessary to detect, classify and count cells from three dimensional images. Two common approaches are used to accomplish that</w:t>
      </w:r>
      <w:r w:rsidR="00B10F57">
        <w:t xml:space="preserve"> task</w:t>
      </w:r>
      <w:r>
        <w:t>: object detection and image segmentation.</w:t>
      </w:r>
    </w:p>
    <w:p w14:paraId="2DD3A0EC" w14:textId="77777777" w:rsidR="00B10F57" w:rsidRDefault="001B73B6" w:rsidP="00B10F57">
      <w:pPr>
        <w:pStyle w:val="Heading2"/>
      </w:pPr>
      <w:bookmarkStart w:id="330" w:name="_Toc115345810"/>
      <w:r>
        <w:lastRenderedPageBreak/>
        <w:t>Object detection vs. Image Segmentation</w:t>
      </w:r>
      <w:bookmarkEnd w:id="330"/>
    </w:p>
    <w:p w14:paraId="6705DB8D" w14:textId="5C692231" w:rsidR="00B10F57" w:rsidRDefault="00774567" w:rsidP="00B10F57">
      <w:pPr>
        <w:pStyle w:val="BodyText"/>
      </w:pPr>
      <w:r>
        <w:t xml:space="preserve">Image classification is one of the most prevalent applications of CNNs; it takes an image as input and predicts the probability of object existence. State of the art networks like in </w:t>
      </w:r>
      <w:sdt>
        <w:sdtPr>
          <w:id w:val="206700717"/>
          <w:citation/>
        </w:sdtPr>
        <w:sdtContent>
          <w:r>
            <w:fldChar w:fldCharType="begin"/>
          </w:r>
          <w:r>
            <w:instrText xml:space="preserve"> CITATION Kai16 \l 1033 </w:instrText>
          </w:r>
          <w:r>
            <w:fldChar w:fldCharType="separate"/>
          </w:r>
          <w:r w:rsidR="00246863">
            <w:rPr>
              <w:noProof/>
            </w:rPr>
            <w:t>(3)</w:t>
          </w:r>
          <w:r>
            <w:fldChar w:fldCharType="end"/>
          </w:r>
        </w:sdtContent>
      </w:sdt>
      <w:r w:rsidR="00C12445">
        <w:t xml:space="preserve"> can define presence of object on the image. For an image containing 100 cells it would predict that “cell” is there, but it does not provide information about cells number. For predicting cell number, first those cells must be localized on the image and then, it is possible by postprocessing means to determine their number and class. One of the approaches is called object detection. </w:t>
      </w:r>
    </w:p>
    <w:p w14:paraId="36F8B4C7" w14:textId="366CE750" w:rsidR="00C55264" w:rsidRDefault="00C55264" w:rsidP="00C55264">
      <w:pPr>
        <w:keepNext/>
        <w:spacing w:after="0" w:line="240" w:lineRule="auto"/>
        <w:jc w:val="left"/>
      </w:pPr>
      <w:r w:rsidRPr="00C55264">
        <w:rPr>
          <w:rFonts w:ascii="Times New Roman" w:hAnsi="Times New Roman"/>
          <w:lang w:eastAsia="en-GB"/>
        </w:rPr>
        <w:fldChar w:fldCharType="begin"/>
      </w:r>
      <w:r w:rsidRPr="00C55264">
        <w:rPr>
          <w:rFonts w:ascii="Times New Roman" w:hAnsi="Times New Roman"/>
          <w:lang w:eastAsia="en-GB"/>
        </w:rPr>
        <w:instrText xml:space="preserve"> INCLUDEPICTURE "https://miro.medium.com/max/700/1*OCsh4qf4lLoRAY-rlSZmJw.png" \* MERGEFORMATINET </w:instrText>
      </w:r>
      <w:r w:rsidRPr="00C55264">
        <w:rPr>
          <w:rFonts w:ascii="Times New Roman" w:hAnsi="Times New Roman"/>
          <w:lang w:eastAsia="en-GB"/>
        </w:rPr>
        <w:fldChar w:fldCharType="separate"/>
      </w:r>
      <w:ins w:id="331" w:author="Sergei Dobrovolskii" w:date="2022-09-29T12:09:00Z">
        <w:r w:rsidR="00246863">
          <w:rPr>
            <w:rFonts w:ascii="Times New Roman" w:hAnsi="Times New Roman"/>
            <w:noProof/>
            <w:lang w:eastAsia="en-GB"/>
          </w:rPr>
          <w:pict w14:anchorId="7E945F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6pt;height:242.55pt">
              <v:imagedata r:id="rId23" r:href="rId24"/>
            </v:shape>
          </w:pict>
        </w:r>
      </w:ins>
      <w:del w:id="332" w:author="Sergei Dobrovolskii" w:date="2022-09-29T12:09:00Z">
        <w:r w:rsidDel="00246863">
          <w:rPr>
            <w:rFonts w:ascii="Times New Roman" w:hAnsi="Times New Roman"/>
            <w:noProof/>
            <w:lang w:eastAsia="en-GB"/>
          </w:rPr>
          <w:fldChar w:fldCharType="begin"/>
        </w:r>
        <w:r w:rsidDel="00246863">
          <w:rPr>
            <w:rFonts w:ascii="Times New Roman" w:hAnsi="Times New Roman"/>
            <w:noProof/>
            <w:lang w:eastAsia="en-GB"/>
          </w:rPr>
          <w:delInstrText xml:space="preserve"> INCLUDEPICTURE  "https://miro.medium.com/max/700/1*OCsh4qf4lLoRAY-rlSZmJw.png" \* MERGEFORMATINET </w:delInstrText>
        </w:r>
        <w:r w:rsidDel="00246863">
          <w:rPr>
            <w:rFonts w:ascii="Times New Roman" w:hAnsi="Times New Roman"/>
            <w:noProof/>
            <w:lang w:eastAsia="en-GB"/>
          </w:rPr>
          <w:fldChar w:fldCharType="separate"/>
        </w:r>
      </w:del>
      <w:ins w:id="333" w:author="Sergei Dobrovolskii" w:date="2022-09-29T12:09:00Z">
        <w:r w:rsidR="00246863">
          <w:rPr>
            <w:rFonts w:ascii="Times New Roman" w:hAnsi="Times New Roman"/>
            <w:noProof/>
            <w:lang w:eastAsia="en-GB"/>
          </w:rPr>
          <w:pict w14:anchorId="49EAA25B">
            <v:shape id="_x0000_i1027" type="#_x0000_t75" style="width:396pt;height:242.55pt">
              <v:imagedata r:id="rId23" r:href="rId25"/>
            </v:shape>
          </w:pict>
        </w:r>
      </w:ins>
      <w:del w:id="334" w:author="Sergei Dobrovolskii" w:date="2022-09-29T12:09:00Z">
        <w:r w:rsidDel="00246863">
          <w:rPr>
            <w:rFonts w:ascii="Times New Roman" w:hAnsi="Times New Roman"/>
            <w:noProof/>
            <w:lang w:eastAsia="en-GB"/>
          </w:rPr>
          <w:fldChar w:fldCharType="begin"/>
        </w:r>
        <w:r w:rsidDel="00246863">
          <w:rPr>
            <w:rFonts w:ascii="Times New Roman" w:hAnsi="Times New Roman"/>
            <w:noProof/>
            <w:lang w:eastAsia="en-GB"/>
          </w:rPr>
          <w:delInstrText xml:space="preserve"> INCLUDEPICTURE  "https://miro.medium.com/max/700/1*OCsh4qf4lLoRAY-rlSZmJw.png" \* MERGEFORMATINET </w:delInstrText>
        </w:r>
        <w:r w:rsidDel="00246863">
          <w:rPr>
            <w:rFonts w:ascii="Times New Roman" w:hAnsi="Times New Roman"/>
            <w:noProof/>
            <w:lang w:eastAsia="en-GB"/>
          </w:rPr>
          <w:fldChar w:fldCharType="separate"/>
        </w:r>
      </w:del>
      <w:ins w:id="335" w:author="Sergei Dobrovolskii" w:date="2022-09-29T12:09:00Z">
        <w:r w:rsidR="00246863">
          <w:rPr>
            <w:rFonts w:ascii="Times New Roman" w:hAnsi="Times New Roman"/>
            <w:noProof/>
            <w:lang w:eastAsia="en-GB"/>
          </w:rPr>
          <w:pict w14:anchorId="4F2C3E80">
            <v:shape id="_x0000_i1028" type="#_x0000_t75" style="width:396pt;height:242.55pt">
              <v:imagedata r:id="rId23" r:href="rId26"/>
            </v:shape>
          </w:pict>
        </w:r>
      </w:ins>
      <w:del w:id="336" w:author="Sergei Dobrovolskii" w:date="2022-09-29T12:09:00Z">
        <w:r w:rsidDel="00246863">
          <w:rPr>
            <w:rFonts w:ascii="Times New Roman" w:hAnsi="Times New Roman"/>
            <w:noProof/>
            <w:lang w:eastAsia="en-GB"/>
          </w:rPr>
          <w:fldChar w:fldCharType="begin"/>
        </w:r>
        <w:r w:rsidDel="00246863">
          <w:rPr>
            <w:rFonts w:ascii="Times New Roman" w:hAnsi="Times New Roman"/>
            <w:noProof/>
            <w:lang w:eastAsia="en-GB"/>
          </w:rPr>
          <w:delInstrText xml:space="preserve"> INCLUDEPICTURE  "https://miro.medium.com/max/700/1*OCsh4qf4lLoRAY-rlSZmJw.png" \* MERGEFORMATINET </w:delInstrText>
        </w:r>
        <w:r w:rsidDel="00246863">
          <w:rPr>
            <w:rFonts w:ascii="Times New Roman" w:hAnsi="Times New Roman"/>
            <w:noProof/>
            <w:lang w:eastAsia="en-GB"/>
          </w:rPr>
          <w:fldChar w:fldCharType="separate"/>
        </w:r>
      </w:del>
      <w:ins w:id="337" w:author="Sergei Dobrovolskii" w:date="2022-09-29T12:09:00Z">
        <w:r w:rsidR="00246863">
          <w:rPr>
            <w:rFonts w:ascii="Times New Roman" w:hAnsi="Times New Roman"/>
            <w:noProof/>
            <w:lang w:eastAsia="en-GB"/>
          </w:rPr>
          <w:pict w14:anchorId="5DD72092">
            <v:shape id="_x0000_i1029" type="#_x0000_t75" style="width:396pt;height:242.55pt">
              <v:imagedata r:id="rId23" r:href="rId27"/>
            </v:shape>
          </w:pict>
        </w:r>
      </w:ins>
      <w:del w:id="338" w:author="Sergei Dobrovolskii" w:date="2022-09-29T12:09:00Z">
        <w:r w:rsidDel="00246863">
          <w:rPr>
            <w:rFonts w:ascii="Times New Roman" w:hAnsi="Times New Roman"/>
            <w:noProof/>
            <w:lang w:eastAsia="en-GB"/>
          </w:rPr>
          <w:fldChar w:fldCharType="begin"/>
        </w:r>
        <w:r w:rsidDel="00246863">
          <w:rPr>
            <w:rFonts w:ascii="Times New Roman" w:hAnsi="Times New Roman"/>
            <w:noProof/>
            <w:lang w:eastAsia="en-GB"/>
          </w:rPr>
          <w:delInstrText xml:space="preserve"> INCLUDEPICTURE  "https://miro.medium.com/max/700/1*OCsh4qf4lLoRAY-rlSZmJw.png" \* MERGEFORMATINET </w:delInstrText>
        </w:r>
        <w:r w:rsidDel="00246863">
          <w:rPr>
            <w:rFonts w:ascii="Times New Roman" w:hAnsi="Times New Roman"/>
            <w:noProof/>
            <w:lang w:eastAsia="en-GB"/>
          </w:rPr>
          <w:fldChar w:fldCharType="separate"/>
        </w:r>
      </w:del>
      <w:ins w:id="339" w:author="Sergei Dobrovolskii" w:date="2022-09-29T12:10:00Z">
        <w:r w:rsidR="00246863">
          <w:rPr>
            <w:rFonts w:ascii="Times New Roman" w:hAnsi="Times New Roman"/>
            <w:noProof/>
            <w:lang w:eastAsia="en-GB"/>
          </w:rPr>
          <w:pict w14:anchorId="5D5E438B">
            <v:shape id="_x0000_i1030" type="#_x0000_t75" style="width:396pt;height:242.55pt">
              <v:imagedata r:id="rId23" r:href="rId28"/>
            </v:shape>
          </w:pict>
        </w:r>
      </w:ins>
      <w:del w:id="340" w:author="Sergei Dobrovolskii" w:date="2022-09-29T12:09:00Z">
        <w:r w:rsidR="00D170F5" w:rsidDel="00246863">
          <w:rPr>
            <w:rFonts w:ascii="Times New Roman" w:hAnsi="Times New Roman"/>
            <w:noProof/>
            <w:lang w:eastAsia="en-GB"/>
          </w:rPr>
          <w:fldChar w:fldCharType="begin"/>
        </w:r>
        <w:r w:rsidR="00D170F5" w:rsidDel="00246863">
          <w:rPr>
            <w:rFonts w:ascii="Times New Roman" w:hAnsi="Times New Roman"/>
            <w:noProof/>
            <w:lang w:eastAsia="en-GB"/>
          </w:rPr>
          <w:delInstrText xml:space="preserve"> INCLUDEPICTURE  "https://miro.medium.com/max/700/1*OCsh4qf4lLoRAY-rlSZmJw.png" \* MERGEFORMATINET </w:delInstrText>
        </w:r>
        <w:r w:rsidR="00D170F5" w:rsidDel="00246863">
          <w:rPr>
            <w:rFonts w:ascii="Times New Roman" w:hAnsi="Times New Roman"/>
            <w:noProof/>
            <w:lang w:eastAsia="en-GB"/>
          </w:rPr>
          <w:fldChar w:fldCharType="separate"/>
        </w:r>
      </w:del>
      <w:ins w:id="341" w:author="Sergei Dobrovolskii" w:date="2022-09-29T12:10:00Z">
        <w:r w:rsidR="00246863">
          <w:rPr>
            <w:rFonts w:ascii="Times New Roman" w:hAnsi="Times New Roman"/>
            <w:noProof/>
            <w:lang w:eastAsia="en-GB"/>
          </w:rPr>
          <w:pict w14:anchorId="5733541B">
            <v:shape id="_x0000_i1031" type="#_x0000_t75" style="width:396pt;height:242.55pt">
              <v:imagedata r:id="rId23" r:href="rId29"/>
            </v:shape>
          </w:pict>
        </w:r>
      </w:ins>
      <w:del w:id="342" w:author="Sergei Dobrovolskii" w:date="2022-09-29T12:09:00Z">
        <w:r w:rsidR="001162B9" w:rsidDel="00246863">
          <w:rPr>
            <w:rFonts w:ascii="Times New Roman" w:hAnsi="Times New Roman"/>
            <w:noProof/>
            <w:lang w:eastAsia="en-GB"/>
          </w:rPr>
          <w:fldChar w:fldCharType="begin"/>
        </w:r>
        <w:r w:rsidR="001162B9" w:rsidDel="00246863">
          <w:rPr>
            <w:rFonts w:ascii="Times New Roman" w:hAnsi="Times New Roman"/>
            <w:noProof/>
            <w:lang w:eastAsia="en-GB"/>
          </w:rPr>
          <w:delInstrText xml:space="preserve"> INCLUDEPICTURE  "https://miro.medium.com/max/700/1*OCsh4qf4lLoRAY-rlSZmJw.png" \* MERGEFORMATINET </w:delInstrText>
        </w:r>
        <w:r w:rsidR="001162B9" w:rsidDel="00246863">
          <w:rPr>
            <w:rFonts w:ascii="Times New Roman" w:hAnsi="Times New Roman"/>
            <w:noProof/>
            <w:lang w:eastAsia="en-GB"/>
          </w:rPr>
          <w:fldChar w:fldCharType="separate"/>
        </w:r>
      </w:del>
      <w:ins w:id="343" w:author="Sergei Dobrovolskii" w:date="2022-09-29T12:10:00Z">
        <w:r w:rsidR="00246863">
          <w:rPr>
            <w:rFonts w:ascii="Times New Roman" w:hAnsi="Times New Roman"/>
            <w:noProof/>
            <w:lang w:eastAsia="en-GB"/>
          </w:rPr>
          <w:pict w14:anchorId="3926D028">
            <v:shape id="_x0000_i1032" type="#_x0000_t75" style="width:396pt;height:242.55pt">
              <v:imagedata r:id="rId23" r:href="rId30"/>
            </v:shape>
          </w:pict>
        </w:r>
      </w:ins>
      <w:del w:id="344" w:author="Sergei Dobrovolskii" w:date="2022-09-29T12:09:00Z">
        <w:r w:rsidR="00754651" w:rsidDel="00246863">
          <w:rPr>
            <w:rFonts w:ascii="Times New Roman" w:hAnsi="Times New Roman"/>
            <w:noProof/>
            <w:lang w:eastAsia="en-GB"/>
          </w:rPr>
          <w:fldChar w:fldCharType="begin"/>
        </w:r>
        <w:r w:rsidR="00754651" w:rsidDel="00246863">
          <w:rPr>
            <w:rFonts w:ascii="Times New Roman" w:hAnsi="Times New Roman"/>
            <w:noProof/>
            <w:lang w:eastAsia="en-GB"/>
          </w:rPr>
          <w:delInstrText xml:space="preserve"> INCLUDEPICTURE  "https://miro.medium.com/max/700/1*OCsh4qf4lLoRAY-rlSZmJw.png" \* MERGEFORMATINET </w:delInstrText>
        </w:r>
        <w:r w:rsidR="00754651" w:rsidDel="00246863">
          <w:rPr>
            <w:rFonts w:ascii="Times New Roman" w:hAnsi="Times New Roman"/>
            <w:noProof/>
            <w:lang w:eastAsia="en-GB"/>
          </w:rPr>
          <w:fldChar w:fldCharType="separate"/>
        </w:r>
      </w:del>
      <w:ins w:id="345" w:author="Sergei Dobrovolskii" w:date="2022-09-29T12:10:00Z">
        <w:r w:rsidR="00246863">
          <w:rPr>
            <w:rFonts w:ascii="Times New Roman" w:hAnsi="Times New Roman"/>
            <w:noProof/>
            <w:lang w:eastAsia="en-GB"/>
          </w:rPr>
          <w:pict w14:anchorId="116CBBDB">
            <v:shape id="_x0000_i1033" type="#_x0000_t75" style="width:396pt;height:242.55pt">
              <v:imagedata r:id="rId23" r:href="rId31"/>
            </v:shape>
          </w:pict>
        </w:r>
      </w:ins>
      <w:del w:id="346" w:author="Sergei Dobrovolskii" w:date="2022-09-29T12:09:00Z">
        <w:r w:rsidR="00642653" w:rsidDel="00246863">
          <w:rPr>
            <w:rFonts w:ascii="Times New Roman" w:hAnsi="Times New Roman"/>
            <w:noProof/>
            <w:lang w:eastAsia="en-GB"/>
          </w:rPr>
          <w:drawing>
            <wp:inline distT="0" distB="0" distL="0" distR="0" wp14:anchorId="6E435F22" wp14:editId="1DDE3DFB">
              <wp:extent cx="4533900" cy="278130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2781300"/>
                      </a:xfrm>
                      <a:prstGeom prst="rect">
                        <a:avLst/>
                      </a:prstGeom>
                      <a:noFill/>
                      <a:ln>
                        <a:noFill/>
                      </a:ln>
                    </pic:spPr>
                  </pic:pic>
                </a:graphicData>
              </a:graphic>
            </wp:inline>
          </w:drawing>
        </w:r>
        <w:r w:rsidR="00754651" w:rsidDel="00246863">
          <w:rPr>
            <w:rFonts w:ascii="Times New Roman" w:hAnsi="Times New Roman"/>
            <w:noProof/>
            <w:lang w:eastAsia="en-GB"/>
          </w:rPr>
          <w:fldChar w:fldCharType="end"/>
        </w:r>
        <w:r w:rsidR="001162B9" w:rsidDel="00246863">
          <w:rPr>
            <w:rFonts w:ascii="Times New Roman" w:hAnsi="Times New Roman"/>
            <w:noProof/>
            <w:lang w:eastAsia="en-GB"/>
          </w:rPr>
          <w:fldChar w:fldCharType="end"/>
        </w:r>
        <w:r w:rsidR="00D170F5" w:rsidDel="00246863">
          <w:rPr>
            <w:rFonts w:ascii="Times New Roman" w:hAnsi="Times New Roman"/>
            <w:noProof/>
            <w:lang w:eastAsia="en-GB"/>
          </w:rPr>
          <w:fldChar w:fldCharType="end"/>
        </w:r>
        <w:r w:rsidDel="00246863">
          <w:rPr>
            <w:rFonts w:ascii="Times New Roman" w:hAnsi="Times New Roman"/>
            <w:noProof/>
            <w:lang w:eastAsia="en-GB"/>
          </w:rPr>
          <w:fldChar w:fldCharType="end"/>
        </w:r>
        <w:r w:rsidDel="00246863">
          <w:rPr>
            <w:rFonts w:ascii="Times New Roman" w:hAnsi="Times New Roman"/>
            <w:noProof/>
            <w:lang w:eastAsia="en-GB"/>
          </w:rPr>
          <w:fldChar w:fldCharType="end"/>
        </w:r>
        <w:r w:rsidDel="00246863">
          <w:rPr>
            <w:rFonts w:ascii="Times New Roman" w:hAnsi="Times New Roman"/>
            <w:noProof/>
            <w:lang w:eastAsia="en-GB"/>
          </w:rPr>
          <w:fldChar w:fldCharType="end"/>
        </w:r>
        <w:r w:rsidDel="00246863">
          <w:rPr>
            <w:rFonts w:ascii="Times New Roman" w:hAnsi="Times New Roman"/>
            <w:noProof/>
            <w:lang w:eastAsia="en-GB"/>
          </w:rPr>
          <w:fldChar w:fldCharType="end"/>
        </w:r>
      </w:del>
      <w:r w:rsidRPr="00C55264">
        <w:rPr>
          <w:rFonts w:ascii="Times New Roman" w:hAnsi="Times New Roman"/>
          <w:lang w:eastAsia="en-GB"/>
        </w:rPr>
        <w:fldChar w:fldCharType="end"/>
      </w:r>
    </w:p>
    <w:p w14:paraId="635C793A" w14:textId="0B7068D2" w:rsidR="00C55264" w:rsidRPr="00C55264" w:rsidRDefault="00C55264" w:rsidP="00C55264">
      <w:pPr>
        <w:pStyle w:val="Caption"/>
        <w:jc w:val="left"/>
        <w:rPr>
          <w:rFonts w:ascii="Times New Roman" w:hAnsi="Times New Roman"/>
          <w:lang w:eastAsia="en-GB"/>
        </w:rPr>
      </w:pPr>
      <w:r w:rsidRPr="00C55264">
        <w:rPr>
          <w:b/>
          <w:bCs w:val="0"/>
        </w:rPr>
        <w:t xml:space="preserve">Figure </w:t>
      </w:r>
      <w:r w:rsidRPr="00C55264">
        <w:rPr>
          <w:b/>
          <w:bCs w:val="0"/>
        </w:rPr>
        <w:fldChar w:fldCharType="begin"/>
      </w:r>
      <w:r w:rsidRPr="00C55264">
        <w:rPr>
          <w:b/>
          <w:bCs w:val="0"/>
        </w:rPr>
        <w:instrText xml:space="preserve"> SEQ Figure \* ARABIC </w:instrText>
      </w:r>
      <w:r w:rsidRPr="00C55264">
        <w:rPr>
          <w:b/>
          <w:bCs w:val="0"/>
        </w:rPr>
        <w:fldChar w:fldCharType="separate"/>
      </w:r>
      <w:r w:rsidR="00246863">
        <w:rPr>
          <w:b/>
          <w:bCs w:val="0"/>
          <w:noProof/>
        </w:rPr>
        <w:t>6</w:t>
      </w:r>
      <w:r w:rsidRPr="00C55264">
        <w:rPr>
          <w:b/>
          <w:bCs w:val="0"/>
        </w:rPr>
        <w:fldChar w:fldCharType="end"/>
      </w:r>
      <w:r w:rsidRPr="00C55264">
        <w:rPr>
          <w:b/>
          <w:bCs w:val="0"/>
        </w:rPr>
        <w:t>:</w:t>
      </w:r>
      <w:r>
        <w:rPr>
          <w:b/>
          <w:bCs w:val="0"/>
        </w:rPr>
        <w:t xml:space="preserve"> </w:t>
      </w:r>
      <w:r>
        <w:t>Example of algorithm output difference. From left to right: Classification – allows to predict content on image; Detection – allows to localize objects on image with bounding boxes and to predict their class; Segmentation – allows to assign every pixel on image to class.</w:t>
      </w:r>
    </w:p>
    <w:p w14:paraId="20C33461" w14:textId="7E45412A" w:rsidR="00C12445" w:rsidRDefault="003B1359" w:rsidP="00B10F57">
      <w:pPr>
        <w:pStyle w:val="BodyText"/>
      </w:pPr>
      <w:r>
        <w:t xml:space="preserve">Object detection enables the prediction of an object's position using a bounding box — a rectangular frame that encompasses the object's perimeter. </w:t>
      </w:r>
      <w:r w:rsidR="004759F5">
        <w:t>There is</w:t>
      </w:r>
      <w:r>
        <w:t xml:space="preserve"> multiple of models, that exploit different architectures to solve this problem.  On</w:t>
      </w:r>
      <w:r w:rsidR="00105A4B">
        <w:t>e</w:t>
      </w:r>
      <w:r>
        <w:t xml:space="preserve"> of the most popular networks</w:t>
      </w:r>
      <w:r w:rsidR="00105A4B">
        <w:t xml:space="preserve"> YOLOv3</w:t>
      </w:r>
      <w:r>
        <w:t xml:space="preserve"> </w:t>
      </w:r>
      <w:sdt>
        <w:sdtPr>
          <w:id w:val="-1195371104"/>
          <w:citation/>
        </w:sdtPr>
        <w:sdtContent>
          <w:r>
            <w:fldChar w:fldCharType="begin"/>
          </w:r>
          <w:r>
            <w:instrText xml:space="preserve"> CITATION Jos18 \l 1033 </w:instrText>
          </w:r>
          <w:r>
            <w:fldChar w:fldCharType="separate"/>
          </w:r>
          <w:r w:rsidR="00246863">
            <w:rPr>
              <w:noProof/>
            </w:rPr>
            <w:t>(4)</w:t>
          </w:r>
          <w:r>
            <w:fldChar w:fldCharType="end"/>
          </w:r>
        </w:sdtContent>
      </w:sdt>
      <w:r w:rsidR="00105A4B">
        <w:t xml:space="preserve"> </w:t>
      </w:r>
      <w:r w:rsidR="008058C8">
        <w:t xml:space="preserve">sort of </w:t>
      </w:r>
      <w:r w:rsidR="00105A4B">
        <w:t xml:space="preserve">divided image in </w:t>
      </w:r>
      <w:r w:rsidR="00A05ECB">
        <w:t>grid</w:t>
      </w:r>
      <w:r w:rsidR="00105A4B">
        <w:t xml:space="preserve"> and predicted bounding boxes coordinates and class probability for every image chunk.</w:t>
      </w:r>
      <w:r w:rsidR="008058C8">
        <w:t xml:space="preserve"> And then by using non-maximal suppression technique leave only boxes high class probability. </w:t>
      </w:r>
      <w:r w:rsidR="005F29D2">
        <w:t>There are other good alternatives like SSD</w:t>
      </w:r>
      <w:r w:rsidR="00A42091">
        <w:t xml:space="preserve"> – Single Shot</w:t>
      </w:r>
      <w:r w:rsidR="00A05ECB">
        <w:t xml:space="preserve"> MultiBox Detector</w:t>
      </w:r>
      <w:r w:rsidR="00A42091">
        <w:t xml:space="preserve"> </w:t>
      </w:r>
      <w:sdt>
        <w:sdtPr>
          <w:id w:val="-1859196490"/>
          <w:citation/>
        </w:sdtPr>
        <w:sdtContent>
          <w:r w:rsidR="00A42091">
            <w:fldChar w:fldCharType="begin"/>
          </w:r>
          <w:r w:rsidR="00A42091">
            <w:instrText xml:space="preserve"> CITATION Wei16 \l 1033 </w:instrText>
          </w:r>
          <w:r w:rsidR="00A42091">
            <w:fldChar w:fldCharType="separate"/>
          </w:r>
          <w:r w:rsidR="00246863">
            <w:rPr>
              <w:noProof/>
            </w:rPr>
            <w:t>(5)</w:t>
          </w:r>
          <w:r w:rsidR="00A42091">
            <w:fldChar w:fldCharType="end"/>
          </w:r>
        </w:sdtContent>
      </w:sdt>
      <w:r w:rsidR="005F29D2">
        <w:t xml:space="preserve">, </w:t>
      </w:r>
      <w:r w:rsidR="004759F5">
        <w:t>Faster</w:t>
      </w:r>
      <w:r w:rsidR="005F29D2">
        <w:t xml:space="preserve"> R-CNN </w:t>
      </w:r>
      <w:sdt>
        <w:sdtPr>
          <w:id w:val="1032150925"/>
          <w:citation/>
        </w:sdtPr>
        <w:sdtContent>
          <w:r w:rsidR="005F29D2">
            <w:fldChar w:fldCharType="begin"/>
          </w:r>
          <w:r w:rsidR="005F29D2">
            <w:instrText xml:space="preserve"> CITATION Sha15 \l 1033 </w:instrText>
          </w:r>
          <w:r w:rsidR="005F29D2">
            <w:fldChar w:fldCharType="separate"/>
          </w:r>
          <w:r w:rsidR="00246863">
            <w:rPr>
              <w:noProof/>
            </w:rPr>
            <w:t>(6)</w:t>
          </w:r>
          <w:r w:rsidR="005F29D2">
            <w:fldChar w:fldCharType="end"/>
          </w:r>
        </w:sdtContent>
      </w:sdt>
      <w:r w:rsidR="004759F5">
        <w:t>,</w:t>
      </w:r>
      <w:r w:rsidR="00A81F93">
        <w:t xml:space="preserve"> or RetinaNet </w:t>
      </w:r>
      <w:sdt>
        <w:sdtPr>
          <w:id w:val="1319227205"/>
          <w:citation/>
        </w:sdtPr>
        <w:sdtContent>
          <w:r w:rsidR="00A81F93">
            <w:fldChar w:fldCharType="begin"/>
          </w:r>
          <w:r w:rsidR="00A81F93">
            <w:instrText xml:space="preserve"> CITATION Dol20 \l 1033 </w:instrText>
          </w:r>
          <w:r w:rsidR="00A81F93">
            <w:fldChar w:fldCharType="separate"/>
          </w:r>
          <w:r w:rsidR="00246863">
            <w:rPr>
              <w:noProof/>
            </w:rPr>
            <w:t>(7)</w:t>
          </w:r>
          <w:r w:rsidR="00A81F93">
            <w:fldChar w:fldCharType="end"/>
          </w:r>
        </w:sdtContent>
      </w:sdt>
      <w:r w:rsidR="00A81F93">
        <w:t>.</w:t>
      </w:r>
      <w:r w:rsidR="00F11ECA">
        <w:t xml:space="preserve"> </w:t>
      </w:r>
      <w:r w:rsidR="00AA5458">
        <w:t>These networks might be utilized for cell detection, however for three-dimensional data they have not yet been implemented.</w:t>
      </w:r>
    </w:p>
    <w:p w14:paraId="555A3E12" w14:textId="16E0E4C7" w:rsidR="00AA5458" w:rsidRDefault="00AA5458" w:rsidP="00B10F57">
      <w:pPr>
        <w:pStyle w:val="BodyText"/>
      </w:pPr>
      <w:r>
        <w:lastRenderedPageBreak/>
        <w:t xml:space="preserve">In contrast, there are algorithms designed for segmentation purposes. They enable class assignment for each pixel in an image. When morphological examination of cell shape is necessary, this capability is used. Commonly used networks are U-net </w:t>
      </w:r>
      <w:sdt>
        <w:sdtPr>
          <w:id w:val="2049949531"/>
          <w:citation/>
        </w:sdtPr>
        <w:sdtContent>
          <w:r w:rsidR="007A272D">
            <w:fldChar w:fldCharType="begin"/>
          </w:r>
          <w:r w:rsidR="007A272D">
            <w:instrText xml:space="preserve"> CITATION Tho19 \l 1033 </w:instrText>
          </w:r>
          <w:r w:rsidR="007A272D">
            <w:fldChar w:fldCharType="separate"/>
          </w:r>
          <w:r w:rsidR="00246863">
            <w:rPr>
              <w:noProof/>
            </w:rPr>
            <w:t>(8)</w:t>
          </w:r>
          <w:r w:rsidR="007A272D">
            <w:fldChar w:fldCharType="end"/>
          </w:r>
        </w:sdtContent>
      </w:sdt>
      <w:r w:rsidR="007A272D">
        <w:t xml:space="preserve"> an encoder-decoder shaped network with residual connections</w:t>
      </w:r>
      <w:r w:rsidR="00533BE4">
        <w:t xml:space="preserve">, usually it has output of the same shape as input, that allows to map pixels directly without rescaling back on input. Mask R-CNN </w:t>
      </w:r>
      <w:sdt>
        <w:sdtPr>
          <w:id w:val="2107833149"/>
          <w:citation/>
        </w:sdtPr>
        <w:sdtContent>
          <w:r w:rsidR="00533BE4">
            <w:fldChar w:fldCharType="begin"/>
          </w:r>
          <w:r w:rsidR="00533BE4">
            <w:instrText xml:space="preserve"> CITATION Gir18 \l 1033 </w:instrText>
          </w:r>
          <w:r w:rsidR="00533BE4">
            <w:fldChar w:fldCharType="separate"/>
          </w:r>
          <w:r w:rsidR="00246863">
            <w:rPr>
              <w:noProof/>
            </w:rPr>
            <w:t>(9)</w:t>
          </w:r>
          <w:r w:rsidR="00533BE4">
            <w:fldChar w:fldCharType="end"/>
          </w:r>
        </w:sdtContent>
      </w:sdt>
      <w:r w:rsidR="005A35D3">
        <w:t xml:space="preserve"> is another network design, that augments Faster R-CNN architecture with a segmentation branch, it basically takes each predicted boundary box and performs segmentation inside it.</w:t>
      </w:r>
    </w:p>
    <w:p w14:paraId="60F091C9" w14:textId="46A24C4F" w:rsidR="005A35D3" w:rsidRDefault="006367B1" w:rsidP="00B10F57">
      <w:pPr>
        <w:pStyle w:val="BodyText"/>
      </w:pPr>
      <w:r>
        <w:t xml:space="preserve">Both network design branches are efficient and functioning well, but research articles consistently overlook a challenge that is seldom considered: labeling. For boundary box labeling, it is required to label </w:t>
      </w:r>
      <w:r w:rsidR="002919F9">
        <w:t>two</w:t>
      </w:r>
      <w:r>
        <w:t xml:space="preserve"> points on image and for segmentation it is </w:t>
      </w:r>
      <w:r w:rsidR="002919F9">
        <w:t>one</w:t>
      </w:r>
      <w:r>
        <w:t xml:space="preserve"> contour. </w:t>
      </w:r>
      <w:r w:rsidRPr="006367B1">
        <w:t>When pictures are three-dimensional instead of two-dimensional, however, boundary boxes need three points and segmentation requires contours multiplied by image depth in pixels.</w:t>
      </w:r>
      <w:r>
        <w:t xml:space="preserve"> For cellular data both boundary box labeling and segmentation become tedious time consuming. </w:t>
      </w:r>
    </w:p>
    <w:p w14:paraId="782B2B29" w14:textId="6457456E" w:rsidR="00B20B39" w:rsidRPr="007A484B" w:rsidRDefault="00B20B39" w:rsidP="00B10F57">
      <w:pPr>
        <w:pStyle w:val="BodyText"/>
      </w:pPr>
      <w:r>
        <w:t>What if it is not necessary to label whole cells</w:t>
      </w:r>
      <w:r w:rsidR="00A8611B">
        <w:t xml:space="preserve"> with contours or boundary boxes</w:t>
      </w:r>
      <w:r>
        <w:t>, but only their centers with a single point</w:t>
      </w:r>
      <w:r w:rsidR="002919F9">
        <w:t>?</w:t>
      </w:r>
      <w:r w:rsidR="00A8611B">
        <w:t xml:space="preserve"> </w:t>
      </w:r>
      <w:r w:rsidR="00DB29F9">
        <w:t xml:space="preserve">Out there </w:t>
      </w:r>
      <w:r w:rsidR="00A8611B">
        <w:t xml:space="preserve">That would make labeling easier. </w:t>
      </w:r>
      <w:r w:rsidR="00DB29F9">
        <w:t>At current state-of-the-art there are hundreds of image segmentations networks for planar images, few for volumetric cell segmentation and none for localization and classification with point notation – the easiest</w:t>
      </w:r>
      <w:r w:rsidR="00E564EC">
        <w:t xml:space="preserve"> and fastest labeling strategy</w:t>
      </w:r>
      <w:r w:rsidR="00DB29F9">
        <w:t xml:space="preserve">. </w:t>
      </w:r>
      <w:r w:rsidR="00E564EC">
        <w:t xml:space="preserve">In this results section the applicability of point notation on fluorescence stacks will be tested as well as cell simulator, that will support this testing. </w:t>
      </w:r>
    </w:p>
    <w:p w14:paraId="25AB8F62" w14:textId="77777777" w:rsidR="00B10F57" w:rsidRDefault="00B10F57" w:rsidP="00B10F57">
      <w:pPr>
        <w:pStyle w:val="BodyText"/>
      </w:pPr>
    </w:p>
    <w:p w14:paraId="676E5F09" w14:textId="125BCE4B" w:rsidR="00B10F57" w:rsidRPr="00B10F57" w:rsidRDefault="00B10F57" w:rsidP="00B10F57">
      <w:pPr>
        <w:pStyle w:val="BodyText"/>
        <w:sectPr w:rsidR="00B10F57" w:rsidRPr="00B10F57" w:rsidSect="00222254">
          <w:pgSz w:w="11906" w:h="16838" w:code="9"/>
          <w:pgMar w:top="2098" w:right="1985" w:bottom="2552" w:left="1985" w:header="1418" w:footer="1418" w:gutter="0"/>
          <w:cols w:space="708"/>
          <w:titlePg/>
          <w:docGrid w:linePitch="360"/>
        </w:sectPr>
      </w:pPr>
    </w:p>
    <w:p w14:paraId="1040D1C0" w14:textId="77777777" w:rsidR="00986DAF" w:rsidRPr="002D22A8" w:rsidRDefault="00986DAF" w:rsidP="00986DAF">
      <w:pPr>
        <w:pStyle w:val="BodyText"/>
      </w:pPr>
    </w:p>
    <w:p w14:paraId="02A91EED" w14:textId="090F7E47" w:rsidR="004E51C8" w:rsidRDefault="0086666D" w:rsidP="004E51C8">
      <w:pPr>
        <w:pStyle w:val="Heading1"/>
      </w:pPr>
      <w:bookmarkStart w:id="347" w:name="_Ref488402463"/>
      <w:bookmarkStart w:id="348" w:name="_Toc115345811"/>
      <w:r w:rsidRPr="00EF4188">
        <w:t>Method</w:t>
      </w:r>
      <w:r w:rsidR="00C80D43">
        <w:t>s</w:t>
      </w:r>
      <w:bookmarkEnd w:id="347"/>
      <w:bookmarkEnd w:id="348"/>
    </w:p>
    <w:p w14:paraId="380196E0" w14:textId="22D59A37" w:rsidR="00A0050D" w:rsidRDefault="00A0050D" w:rsidP="00A0050D">
      <w:pPr>
        <w:pStyle w:val="AbkVerz"/>
      </w:pPr>
      <w:r>
        <w:t>In this section two parts will be explained: the cell simulator for training dataset creation and MBT-net for using simulated data for cell detection and classification.</w:t>
      </w:r>
    </w:p>
    <w:p w14:paraId="7FB21028" w14:textId="77777777" w:rsidR="00B56CD8" w:rsidRDefault="00DE1DA9" w:rsidP="00A0050D">
      <w:pPr>
        <w:pStyle w:val="AbkVerz"/>
      </w:pPr>
      <w:r>
        <w:t xml:space="preserve">Commonly deep learning project require </w:t>
      </w:r>
      <w:r w:rsidR="003A17D0">
        <w:t>three</w:t>
      </w:r>
      <w:r>
        <w:t xml:space="preserve"> major parts: data, </w:t>
      </w:r>
      <w:r w:rsidR="003B4865">
        <w:t>annotation,</w:t>
      </w:r>
      <w:r>
        <w:t xml:space="preserve"> and network. We want to design a network that could localize and classify cells. </w:t>
      </w:r>
      <w:r w:rsidR="00CF5314">
        <w:t>This needs data and annotation, but typically, to gather and label data, one must be aware of the required resolution, imaging depth, signal-to-noise ratio, etc. If data was collected with incorrect or inefficient parameters, it may be impossible to utilize it for network training, or the network may fail to detect cells. Therefore, it is usually preferable to begin with a good estimate of the acquisition parameters for images that a network may identify and then determine whether the design method is correct. To</w:t>
      </w:r>
      <w:r w:rsidR="003B4865" w:rsidRPr="003B4865">
        <w:t xml:space="preserve"> test network </w:t>
      </w:r>
      <w:r w:rsidR="00CF5314" w:rsidRPr="003B4865">
        <w:t>architecture,</w:t>
      </w:r>
      <w:r w:rsidR="00CF5314">
        <w:t xml:space="preserve"> it is not necessary to start with real annotated data, l</w:t>
      </w:r>
      <w:r w:rsidR="003B4865">
        <w:t>abeling cells on real stack might be substituted by synthetic data</w:t>
      </w:r>
      <w:r w:rsidR="00EB3BC1">
        <w:t xml:space="preserve">. </w:t>
      </w:r>
    </w:p>
    <w:p w14:paraId="72348155" w14:textId="419A6BCE" w:rsidR="00EB3BC1" w:rsidRDefault="00B56CD8" w:rsidP="00A0050D">
      <w:pPr>
        <w:pStyle w:val="AbkVerz"/>
      </w:pPr>
      <w:r>
        <w:t>A s</w:t>
      </w:r>
      <w:r w:rsidR="00EB3BC1">
        <w:t xml:space="preserve">imulation software framework of </w:t>
      </w:r>
      <w:r>
        <w:t>auto</w:t>
      </w:r>
      <w:r w:rsidR="00EB3BC1">
        <w:t>fluorescence in colon tissue was developed and utilized for training data generation</w:t>
      </w:r>
      <w:r w:rsidR="00BA4267">
        <w:t xml:space="preserve"> in section </w:t>
      </w:r>
      <w:r w:rsidR="008D1929">
        <w:fldChar w:fldCharType="begin"/>
      </w:r>
      <w:r w:rsidR="008D1929">
        <w:instrText xml:space="preserve"> REF _Ref112606251 \w \h </w:instrText>
      </w:r>
      <w:r w:rsidR="008D1929">
        <w:fldChar w:fldCharType="separate"/>
      </w:r>
      <w:r w:rsidR="00246863">
        <w:t>3.1</w:t>
      </w:r>
      <w:r w:rsidR="008D1929">
        <w:fldChar w:fldCharType="end"/>
      </w:r>
      <w:r w:rsidR="00EB3BC1">
        <w:t>.</w:t>
      </w:r>
      <w:r w:rsidR="001670E6">
        <w:t xml:space="preserve"> </w:t>
      </w:r>
      <w:r w:rsidR="00EB3BC1">
        <w:t xml:space="preserve">The </w:t>
      </w:r>
      <w:r w:rsidR="004B5076">
        <w:t>generated training dataset is used to t</w:t>
      </w:r>
      <w:r w:rsidR="00472DC8">
        <w:t xml:space="preserve">rain </w:t>
      </w:r>
      <w:r w:rsidR="00EB3BC1">
        <w:t xml:space="preserve">network </w:t>
      </w:r>
      <w:r w:rsidR="00472DC8">
        <w:t xml:space="preserve">and to test different network architecture, </w:t>
      </w:r>
      <w:r w:rsidR="00BA4267">
        <w:t>loss functions and training strategies</w:t>
      </w:r>
      <w:r w:rsidR="00370E3B">
        <w:t xml:space="preserve"> in section</w:t>
      </w:r>
      <w:r w:rsidR="008333B7">
        <w:t xml:space="preserve"> </w:t>
      </w:r>
      <w:r w:rsidR="008333B7">
        <w:fldChar w:fldCharType="begin"/>
      </w:r>
      <w:r w:rsidR="008333B7">
        <w:instrText xml:space="preserve"> REF _Ref114815813 \r \h </w:instrText>
      </w:r>
      <w:r w:rsidR="008333B7">
        <w:fldChar w:fldCharType="separate"/>
      </w:r>
      <w:r w:rsidR="00246863">
        <w:t>3.2</w:t>
      </w:r>
      <w:r w:rsidR="008333B7">
        <w:fldChar w:fldCharType="end"/>
      </w:r>
      <w:r w:rsidR="00370E3B">
        <w:t xml:space="preserve">. </w:t>
      </w:r>
    </w:p>
    <w:p w14:paraId="4E57E0A2" w14:textId="77777777" w:rsidR="00CF5314" w:rsidRDefault="00CF5314" w:rsidP="00A0050D">
      <w:pPr>
        <w:pStyle w:val="AbkVerz"/>
      </w:pPr>
    </w:p>
    <w:p w14:paraId="3039183D" w14:textId="77777777" w:rsidR="008B2880" w:rsidRDefault="008B2880" w:rsidP="00D74CCF">
      <w:pPr>
        <w:pStyle w:val="Grafik"/>
      </w:pPr>
      <w:r w:rsidRPr="008B2880">
        <w:rPr>
          <w:noProof/>
          <w:lang w:val="de-DE"/>
        </w:rPr>
        <w:lastRenderedPageBreak/>
        <w:drawing>
          <wp:inline distT="0" distB="0" distL="0" distR="0" wp14:anchorId="70551BF7" wp14:editId="2F8A480F">
            <wp:extent cx="5039360" cy="3852545"/>
            <wp:effectExtent l="0" t="0" r="254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3"/>
                    <a:stretch>
                      <a:fillRect/>
                    </a:stretch>
                  </pic:blipFill>
                  <pic:spPr>
                    <a:xfrm>
                      <a:off x="0" y="0"/>
                      <a:ext cx="5039360" cy="3852545"/>
                    </a:xfrm>
                    <a:prstGeom prst="rect">
                      <a:avLst/>
                    </a:prstGeom>
                  </pic:spPr>
                </pic:pic>
              </a:graphicData>
            </a:graphic>
          </wp:inline>
        </w:drawing>
      </w:r>
    </w:p>
    <w:p w14:paraId="348F49B9" w14:textId="16BBBD93" w:rsidR="008B2880" w:rsidRDefault="008B2880" w:rsidP="008B2880">
      <w:pPr>
        <w:pStyle w:val="Caption"/>
      </w:pPr>
      <w:r w:rsidRPr="008B2880">
        <w:rPr>
          <w:b/>
          <w:bCs w:val="0"/>
        </w:rPr>
        <w:t xml:space="preserve">Figure </w:t>
      </w:r>
      <w:r w:rsidRPr="008B2880">
        <w:rPr>
          <w:b/>
          <w:bCs w:val="0"/>
        </w:rPr>
        <w:fldChar w:fldCharType="begin"/>
      </w:r>
      <w:r w:rsidRPr="008B2880">
        <w:rPr>
          <w:b/>
          <w:bCs w:val="0"/>
        </w:rPr>
        <w:instrText xml:space="preserve"> SEQ Figure \* ARABIC </w:instrText>
      </w:r>
      <w:r w:rsidRPr="008B2880">
        <w:rPr>
          <w:b/>
          <w:bCs w:val="0"/>
        </w:rPr>
        <w:fldChar w:fldCharType="separate"/>
      </w:r>
      <w:r w:rsidR="00246863">
        <w:rPr>
          <w:b/>
          <w:bCs w:val="0"/>
          <w:noProof/>
        </w:rPr>
        <w:t>7</w:t>
      </w:r>
      <w:r w:rsidRPr="008B2880">
        <w:rPr>
          <w:b/>
          <w:bCs w:val="0"/>
        </w:rPr>
        <w:fldChar w:fldCharType="end"/>
      </w:r>
      <w:r w:rsidRPr="008B2880">
        <w:rPr>
          <w:b/>
          <w:bCs w:val="0"/>
        </w:rPr>
        <w:t>:</w:t>
      </w:r>
      <w:r>
        <w:t xml:space="preserve"> Chart visualizing two separate workflows for cell counting and classification. First column represents workflow with real annotated data: Stack is annotated by FIJI or Napari</w:t>
      </w:r>
      <w:r w:rsidR="00290196">
        <w:t>, and then used to train MBT-net. Second column shows a synthetic workflow, where labeling part is skipped, because simulated data is annotated by default.</w:t>
      </w:r>
    </w:p>
    <w:p w14:paraId="2CFFD4DF" w14:textId="77777777" w:rsidR="00C0370E" w:rsidRPr="00C0370E" w:rsidRDefault="00C0370E" w:rsidP="00D74CCF"/>
    <w:p w14:paraId="78C7112F" w14:textId="7D464B06" w:rsidR="00D909F5" w:rsidRDefault="001B73B6" w:rsidP="001B73B6">
      <w:pPr>
        <w:pStyle w:val="Heading2"/>
      </w:pPr>
      <w:bookmarkStart w:id="349" w:name="_Ref112606251"/>
      <w:bookmarkStart w:id="350" w:name="_Toc115345812"/>
      <w:r w:rsidRPr="00775979">
        <w:t>Cell simulator</w:t>
      </w:r>
      <w:bookmarkEnd w:id="349"/>
      <w:bookmarkEnd w:id="350"/>
    </w:p>
    <w:p w14:paraId="5B4C4F41" w14:textId="648EB0A3" w:rsidR="00B56CD8" w:rsidRDefault="00354623" w:rsidP="00B56CD8">
      <w:pPr>
        <w:pStyle w:val="AbkVerz"/>
        <w:rPr>
          <w:lang w:eastAsia="en-GB"/>
        </w:rPr>
      </w:pPr>
      <w:r>
        <w:rPr>
          <w:lang w:eastAsia="en-GB"/>
        </w:rPr>
        <w:t xml:space="preserve">Deep Learning approaches require a lot of labeled data like hundreds or even thousands of images. Due to that, it is always preferable to find a way to minimize the labeling time because it is tedious and expensive. </w:t>
      </w:r>
      <w:r w:rsidR="002520B7">
        <w:rPr>
          <w:lang w:eastAsia="en-GB"/>
        </w:rPr>
        <w:t xml:space="preserve">This issue intensifies when dealing with three-dimensional data. For this purpose, the Cell Simulator was created. </w:t>
      </w:r>
      <w:r w:rsidR="00290196">
        <w:rPr>
          <w:lang w:eastAsia="en-GB"/>
        </w:rPr>
        <w:t>It simulates image stacks similar to those seen in the real world</w:t>
      </w:r>
      <w:r w:rsidR="003F026F">
        <w:rPr>
          <w:lang w:eastAsia="en-GB"/>
        </w:rPr>
        <w:t xml:space="preserve"> like</w:t>
      </w:r>
      <w:r w:rsidR="006C0BB9">
        <w:rPr>
          <w:lang w:eastAsia="en-GB"/>
        </w:rPr>
        <w:t xml:space="preserve"> in</w:t>
      </w:r>
      <w:r w:rsidR="003F026F">
        <w:rPr>
          <w:lang w:eastAsia="en-GB"/>
        </w:rPr>
        <w:t xml:space="preserve"> </w:t>
      </w:r>
      <w:r w:rsidR="006C0BB9">
        <w:rPr>
          <w:lang w:eastAsia="en-GB"/>
        </w:rPr>
        <w:fldChar w:fldCharType="begin"/>
      </w:r>
      <w:r w:rsidR="006C0BB9">
        <w:rPr>
          <w:lang w:eastAsia="en-GB"/>
        </w:rPr>
        <w:instrText xml:space="preserve"> REF _Ref112607283 \h </w:instrText>
      </w:r>
      <w:r w:rsidR="006C0BB9">
        <w:rPr>
          <w:lang w:eastAsia="en-GB"/>
        </w:rPr>
      </w:r>
      <w:r w:rsidR="006C0BB9">
        <w:rPr>
          <w:lang w:eastAsia="en-GB"/>
        </w:rPr>
        <w:fldChar w:fldCharType="separate"/>
      </w:r>
      <w:ins w:id="351" w:author="Sergei Dobrovolskii" w:date="2022-09-29T12:10:00Z">
        <w:r w:rsidR="00246863" w:rsidRPr="00BE15F9">
          <w:rPr>
            <w:b/>
          </w:rPr>
          <w:t xml:space="preserve">Figure </w:t>
        </w:r>
        <w:r w:rsidR="00246863">
          <w:rPr>
            <w:b/>
            <w:bCs/>
            <w:noProof/>
          </w:rPr>
          <w:t>8</w:t>
        </w:r>
      </w:ins>
      <w:del w:id="352" w:author="Sergei Dobrovolskii" w:date="2022-09-29T12:08:00Z">
        <w:r w:rsidR="00C0370E" w:rsidRPr="00BE15F9" w:rsidDel="00854F0A">
          <w:rPr>
            <w:b/>
            <w:bCs/>
          </w:rPr>
          <w:delText xml:space="preserve">Figure </w:delText>
        </w:r>
        <w:r w:rsidR="00C0370E" w:rsidDel="00854F0A">
          <w:rPr>
            <w:b/>
            <w:bCs/>
            <w:noProof/>
          </w:rPr>
          <w:delText>8</w:delText>
        </w:r>
      </w:del>
      <w:r w:rsidR="006C0BB9">
        <w:rPr>
          <w:lang w:eastAsia="en-GB"/>
        </w:rPr>
        <w:fldChar w:fldCharType="end"/>
      </w:r>
      <w:r w:rsidR="00290196">
        <w:rPr>
          <w:lang w:eastAsia="en-GB"/>
        </w:rPr>
        <w:t>.</w:t>
      </w:r>
      <w:r w:rsidR="001C1720">
        <w:rPr>
          <w:lang w:eastAsia="en-GB"/>
        </w:rPr>
        <w:t xml:space="preserve"> </w:t>
      </w:r>
      <w:r w:rsidR="00435C7F">
        <w:rPr>
          <w:lang w:eastAsia="en-GB"/>
        </w:rPr>
        <w:t>It replicates the fluorescence of immune cell images in the FAD channel.</w:t>
      </w:r>
      <w:r w:rsidR="00B56CD8">
        <w:rPr>
          <w:lang w:eastAsia="en-GB"/>
        </w:rPr>
        <w:t xml:space="preserve"> It accomplishes that by creating three dimensional figures, to mimic shapes of cell nucleus and cytoplasm, and populate image volume with them.</w:t>
      </w:r>
    </w:p>
    <w:p w14:paraId="33725345" w14:textId="5D148C35" w:rsidR="00BE15F9" w:rsidRDefault="00BE15F9" w:rsidP="00354623">
      <w:pPr>
        <w:pStyle w:val="AbkVerz"/>
        <w:rPr>
          <w:lang w:eastAsia="en-GB"/>
        </w:rPr>
      </w:pPr>
    </w:p>
    <w:p w14:paraId="3BA659A8" w14:textId="3A40C5D8" w:rsidR="00BE15F9" w:rsidRDefault="00056E3A" w:rsidP="00D74CCF">
      <w:pPr>
        <w:pStyle w:val="Grafik"/>
      </w:pPr>
      <w:r>
        <w:rPr>
          <w:noProof/>
          <w:lang w:val="de-DE"/>
        </w:rPr>
        <w:lastRenderedPageBreak/>
        <w:drawing>
          <wp:inline distT="0" distB="0" distL="0" distR="0" wp14:anchorId="61F2D48C" wp14:editId="62E33883">
            <wp:extent cx="2513362" cy="2513362"/>
            <wp:effectExtent l="0" t="0" r="1270" b="1270"/>
            <wp:docPr id="9" name="Picture 9" descr="A picture containing tree, indoor, sta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indoor, star, da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9925" cy="2559925"/>
                    </a:xfrm>
                    <a:prstGeom prst="rect">
                      <a:avLst/>
                    </a:prstGeom>
                  </pic:spPr>
                </pic:pic>
              </a:graphicData>
            </a:graphic>
          </wp:inline>
        </w:drawing>
      </w:r>
    </w:p>
    <w:p w14:paraId="47116377" w14:textId="27001371" w:rsidR="00354623" w:rsidRPr="00BE15F9" w:rsidRDefault="00BE15F9" w:rsidP="00BE15F9">
      <w:pPr>
        <w:pStyle w:val="Caption"/>
        <w:rPr>
          <w:lang w:eastAsia="en-GB"/>
        </w:rPr>
      </w:pPr>
      <w:bookmarkStart w:id="353" w:name="_Ref112607283"/>
      <w:r w:rsidRPr="00BE15F9">
        <w:rPr>
          <w:b/>
          <w:bCs w:val="0"/>
        </w:rPr>
        <w:t xml:space="preserve">Figure </w:t>
      </w:r>
      <w:r w:rsidRPr="00BE15F9">
        <w:rPr>
          <w:b/>
          <w:bCs w:val="0"/>
        </w:rPr>
        <w:fldChar w:fldCharType="begin"/>
      </w:r>
      <w:r w:rsidRPr="00BE15F9">
        <w:rPr>
          <w:b/>
          <w:bCs w:val="0"/>
        </w:rPr>
        <w:instrText xml:space="preserve"> SEQ Figure \* ARABIC </w:instrText>
      </w:r>
      <w:r w:rsidRPr="00BE15F9">
        <w:rPr>
          <w:b/>
          <w:bCs w:val="0"/>
        </w:rPr>
        <w:fldChar w:fldCharType="separate"/>
      </w:r>
      <w:r w:rsidR="00246863">
        <w:rPr>
          <w:b/>
          <w:bCs w:val="0"/>
          <w:noProof/>
        </w:rPr>
        <w:t>8</w:t>
      </w:r>
      <w:r w:rsidRPr="00BE15F9">
        <w:rPr>
          <w:b/>
          <w:bCs w:val="0"/>
        </w:rPr>
        <w:fldChar w:fldCharType="end"/>
      </w:r>
      <w:bookmarkEnd w:id="353"/>
      <w:r w:rsidRPr="00BE15F9">
        <w:rPr>
          <w:b/>
          <w:bCs w:val="0"/>
        </w:rPr>
        <w:t>:</w:t>
      </w:r>
      <w:r>
        <w:rPr>
          <w:b/>
          <w:bCs w:val="0"/>
        </w:rPr>
        <w:t xml:space="preserve"> </w:t>
      </w:r>
      <w:r w:rsidR="002E4D70">
        <w:t xml:space="preserve">Example of </w:t>
      </w:r>
      <w:r w:rsidR="00375B1E">
        <w:t>stack</w:t>
      </w:r>
      <w:r w:rsidR="008A308B">
        <w:t xml:space="preserve"> layer</w:t>
      </w:r>
      <w:r w:rsidR="00375B1E">
        <w:t xml:space="preserve"> recorded in </w:t>
      </w:r>
      <w:r w:rsidR="002E4D70">
        <w:t>human colon tissue</w:t>
      </w:r>
      <w:r w:rsidR="00056E3A">
        <w:t xml:space="preserve">. Acquired with </w:t>
      </w:r>
      <w:r w:rsidR="002B7D79">
        <w:t>multiphoton microscope, excitation wavelength 810nm</w:t>
      </w:r>
      <w:r w:rsidR="004E66E4">
        <w:t>, emission</w:t>
      </w:r>
      <w:r w:rsidR="001F18FD">
        <w:t xml:space="preserve"> </w:t>
      </w:r>
      <w:r w:rsidR="003F026F">
        <w:t xml:space="preserve">in </w:t>
      </w:r>
      <w:r w:rsidR="001F18FD">
        <w:t xml:space="preserve">FAD </w:t>
      </w:r>
      <w:r w:rsidR="003F026F">
        <w:t>emission spectrum</w:t>
      </w:r>
      <w:r w:rsidR="001F18FD">
        <w:t>.</w:t>
      </w:r>
      <w:r w:rsidR="00C44BA9">
        <w:t xml:space="preserve"> MBT FAU Erlangen.</w:t>
      </w:r>
    </w:p>
    <w:p w14:paraId="229790ED" w14:textId="449B9DC2" w:rsidR="00655DBA" w:rsidRDefault="00655DBA" w:rsidP="00655DBA">
      <w:pPr>
        <w:pStyle w:val="Heading3"/>
        <w:rPr>
          <w:lang w:eastAsia="en-GB"/>
        </w:rPr>
      </w:pPr>
      <w:bookmarkStart w:id="354" w:name="_Toc115345813"/>
      <w:r>
        <w:rPr>
          <w:lang w:eastAsia="en-GB"/>
        </w:rPr>
        <w:t>General approach</w:t>
      </w:r>
      <w:bookmarkEnd w:id="354"/>
    </w:p>
    <w:p w14:paraId="4C73BE0E" w14:textId="4F303A55" w:rsidR="00404064" w:rsidRDefault="00AE673B" w:rsidP="00404064">
      <w:pPr>
        <w:rPr>
          <w:lang w:eastAsia="en-GB"/>
        </w:rPr>
      </w:pPr>
      <w:r>
        <w:rPr>
          <w:lang w:eastAsia="en-GB"/>
        </w:rPr>
        <w:t>FAD fluorescence from immune cell</w:t>
      </w:r>
      <w:r w:rsidR="00F16341">
        <w:rPr>
          <w:lang w:eastAsia="en-GB"/>
        </w:rPr>
        <w:t xml:space="preserve"> looks as following: a </w:t>
      </w:r>
      <w:r w:rsidR="00F114BF">
        <w:rPr>
          <w:lang w:eastAsia="en-GB"/>
        </w:rPr>
        <w:t xml:space="preserve">bright </w:t>
      </w:r>
      <w:r w:rsidR="00F16341">
        <w:rPr>
          <w:lang w:eastAsia="en-GB"/>
        </w:rPr>
        <w:t xml:space="preserve">spheroid with </w:t>
      </w:r>
      <w:r w:rsidR="00F114BF">
        <w:rPr>
          <w:lang w:eastAsia="en-GB"/>
        </w:rPr>
        <w:t xml:space="preserve">dark spheroid inside of it. Both shapes are not </w:t>
      </w:r>
      <w:r w:rsidR="00327065">
        <w:rPr>
          <w:lang w:eastAsia="en-GB"/>
        </w:rPr>
        <w:t xml:space="preserve">perfect </w:t>
      </w:r>
      <w:r w:rsidR="000B4957">
        <w:rPr>
          <w:lang w:eastAsia="en-GB"/>
        </w:rPr>
        <w:t xml:space="preserve">spheroids but have continuous deviation from perfect sphere. Images have noise, </w:t>
      </w:r>
      <w:r w:rsidR="009742AC">
        <w:rPr>
          <w:lang w:eastAsia="en-GB"/>
        </w:rPr>
        <w:t>and intensity variations</w:t>
      </w:r>
      <w:r w:rsidR="0024142C">
        <w:rPr>
          <w:lang w:eastAsia="en-GB"/>
        </w:rPr>
        <w:t xml:space="preserve"> </w:t>
      </w:r>
      <w:r w:rsidR="0024142C">
        <w:rPr>
          <w:lang w:eastAsia="en-GB"/>
        </w:rPr>
        <w:fldChar w:fldCharType="begin"/>
      </w:r>
      <w:r w:rsidR="0024142C">
        <w:rPr>
          <w:lang w:eastAsia="en-GB"/>
        </w:rPr>
        <w:instrText xml:space="preserve"> REF _Ref112689968 \h </w:instrText>
      </w:r>
      <w:r w:rsidR="0024142C">
        <w:rPr>
          <w:lang w:eastAsia="en-GB"/>
        </w:rPr>
      </w:r>
      <w:r w:rsidR="0024142C">
        <w:rPr>
          <w:lang w:eastAsia="en-GB"/>
        </w:rPr>
        <w:fldChar w:fldCharType="separate"/>
      </w:r>
      <w:ins w:id="355" w:author="Sergei Dobrovolskii" w:date="2022-09-29T12:10:00Z">
        <w:r w:rsidR="00246863" w:rsidRPr="00F0116E">
          <w:rPr>
            <w:b/>
          </w:rPr>
          <w:t xml:space="preserve">Figure </w:t>
        </w:r>
        <w:r w:rsidR="00246863">
          <w:rPr>
            <w:b/>
            <w:noProof/>
          </w:rPr>
          <w:t>9</w:t>
        </w:r>
      </w:ins>
      <w:del w:id="356" w:author="Sergei Dobrovolskii" w:date="2022-09-29T12:08:00Z">
        <w:r w:rsidR="00C0370E" w:rsidRPr="00F0116E" w:rsidDel="00854F0A">
          <w:rPr>
            <w:b/>
          </w:rPr>
          <w:delText xml:space="preserve">Figure </w:delText>
        </w:r>
        <w:r w:rsidR="00C0370E" w:rsidDel="00854F0A">
          <w:rPr>
            <w:b/>
            <w:noProof/>
          </w:rPr>
          <w:delText>9</w:delText>
        </w:r>
      </w:del>
      <w:r w:rsidR="0024142C">
        <w:rPr>
          <w:lang w:eastAsia="en-GB"/>
        </w:rPr>
        <w:fldChar w:fldCharType="end"/>
      </w:r>
      <w:r w:rsidR="0024142C">
        <w:rPr>
          <w:lang w:eastAsia="en-GB"/>
        </w:rPr>
        <w:t>.</w:t>
      </w:r>
    </w:p>
    <w:p w14:paraId="3A73AD37" w14:textId="77777777" w:rsidR="00F0116E" w:rsidRDefault="000C3816" w:rsidP="00D74CCF">
      <w:pPr>
        <w:pStyle w:val="Grafik"/>
      </w:pPr>
      <w:r w:rsidRPr="000C3816">
        <w:rPr>
          <w:noProof/>
          <w:lang w:val="de-DE"/>
        </w:rPr>
        <w:drawing>
          <wp:inline distT="0" distB="0" distL="0" distR="0" wp14:anchorId="7ED4118A" wp14:editId="169BF4BA">
            <wp:extent cx="2506218" cy="2249469"/>
            <wp:effectExtent l="0" t="0" r="889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5"/>
                    <a:stretch>
                      <a:fillRect/>
                    </a:stretch>
                  </pic:blipFill>
                  <pic:spPr>
                    <a:xfrm>
                      <a:off x="0" y="0"/>
                      <a:ext cx="2700074" cy="2423466"/>
                    </a:xfrm>
                    <a:prstGeom prst="rect">
                      <a:avLst/>
                    </a:prstGeom>
                  </pic:spPr>
                </pic:pic>
              </a:graphicData>
            </a:graphic>
          </wp:inline>
        </w:drawing>
      </w:r>
    </w:p>
    <w:p w14:paraId="78C5CA7D" w14:textId="67C448AE" w:rsidR="000C3816" w:rsidRDefault="00F0116E" w:rsidP="00D74CCF">
      <w:pPr>
        <w:pStyle w:val="Caption"/>
        <w:jc w:val="left"/>
        <w:rPr>
          <w:bCs w:val="0"/>
        </w:rPr>
      </w:pPr>
      <w:bookmarkStart w:id="357" w:name="_Ref112689968"/>
      <w:r w:rsidRPr="00F0116E">
        <w:rPr>
          <w:b/>
        </w:rPr>
        <w:t xml:space="preserve">Figure </w:t>
      </w:r>
      <w:r w:rsidRPr="00F0116E">
        <w:rPr>
          <w:b/>
        </w:rPr>
        <w:fldChar w:fldCharType="begin"/>
      </w:r>
      <w:r w:rsidRPr="00F0116E">
        <w:rPr>
          <w:b/>
        </w:rPr>
        <w:instrText xml:space="preserve"> SEQ Figure \* ARABIC </w:instrText>
      </w:r>
      <w:r w:rsidRPr="00F0116E">
        <w:rPr>
          <w:b/>
        </w:rPr>
        <w:fldChar w:fldCharType="separate"/>
      </w:r>
      <w:r w:rsidR="00246863">
        <w:rPr>
          <w:b/>
          <w:noProof/>
        </w:rPr>
        <w:t>9</w:t>
      </w:r>
      <w:r w:rsidRPr="00F0116E">
        <w:rPr>
          <w:b/>
        </w:rPr>
        <w:fldChar w:fldCharType="end"/>
      </w:r>
      <w:bookmarkEnd w:id="357"/>
      <w:r w:rsidRPr="00F0116E">
        <w:rPr>
          <w:b/>
        </w:rPr>
        <w:t>:</w:t>
      </w:r>
      <w:r>
        <w:rPr>
          <w:bCs w:val="0"/>
        </w:rPr>
        <w:t xml:space="preserve"> Examples of immune cells recorded at FAD fluorescence channel. Top left images of individual cells</w:t>
      </w:r>
      <w:r w:rsidR="00A759D2">
        <w:rPr>
          <w:bCs w:val="0"/>
        </w:rPr>
        <w:t>. Other pictures – examples of cell clusters.</w:t>
      </w:r>
      <w:r w:rsidR="00C44BA9">
        <w:rPr>
          <w:bCs w:val="0"/>
        </w:rPr>
        <w:t xml:space="preserve"> MBT FAU Erlangen</w:t>
      </w:r>
    </w:p>
    <w:p w14:paraId="719CBEF6" w14:textId="7B59415E" w:rsidR="0024142C" w:rsidRDefault="009426FF" w:rsidP="0024142C">
      <w:pPr>
        <w:rPr>
          <w:lang w:eastAsia="en-GB"/>
        </w:rPr>
      </w:pPr>
      <w:r>
        <w:rPr>
          <w:lang w:eastAsia="en-GB"/>
        </w:rPr>
        <w:lastRenderedPageBreak/>
        <w:t>As a starting point for cell simulation t</w:t>
      </w:r>
      <w:r w:rsidR="0024142C">
        <w:rPr>
          <w:lang w:eastAsia="en-GB"/>
        </w:rPr>
        <w:t xml:space="preserve">he simplest spheroid shape </w:t>
      </w:r>
      <w:r>
        <w:rPr>
          <w:lang w:eastAsia="en-GB"/>
        </w:rPr>
        <w:t xml:space="preserve">could be modeled - </w:t>
      </w:r>
      <w:r w:rsidR="0024142C">
        <w:rPr>
          <w:lang w:eastAsia="en-GB"/>
        </w:rPr>
        <w:t>a sphere</w:t>
      </w:r>
      <w:r>
        <w:rPr>
          <w:lang w:eastAsia="en-GB"/>
        </w:rPr>
        <w:t>:</w:t>
      </w:r>
    </w:p>
    <w:p w14:paraId="50F51716" w14:textId="30048F39" w:rsidR="005E1D8F" w:rsidRPr="00CC57EF" w:rsidRDefault="0098680E" w:rsidP="0024142C">
      <w:pPr>
        <w:rPr>
          <w:lang w:eastAsia="en-GB"/>
        </w:rPr>
      </w:pPr>
      <m:oMathPara>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x, y, z</m:t>
              </m:r>
            </m:e>
          </m:d>
          <m:r>
            <w:rPr>
              <w:rFonts w:ascii="Cambria Math" w:hAnsi="Cambria Math"/>
              <w:lang w:eastAsia="en-GB"/>
            </w:rPr>
            <m:t xml:space="preserve">  =</m:t>
          </m:r>
          <m:d>
            <m:dPr>
              <m:ctrlPr>
                <w:rPr>
                  <w:rFonts w:ascii="Cambria Math" w:hAnsi="Cambria Math"/>
                  <w:i/>
                  <w:lang w:eastAsia="en-GB"/>
                </w:rPr>
              </m:ctrlPr>
            </m:dPr>
            <m:e>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e>
          </m:d>
          <m:r>
            <m:rPr>
              <m:sty m:val="p"/>
            </m:rPr>
            <w:rPr>
              <w:rFonts w:ascii="Cambria Math" w:hAnsi="Cambria Math"/>
              <w:lang w:eastAsia="en-GB"/>
            </w:rPr>
            <w:br/>
          </m:r>
        </m:oMath>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=r</m:t>
          </m:r>
        </m:oMath>
      </m:oMathPara>
    </w:p>
    <w:p w14:paraId="03234F24" w14:textId="77777777" w:rsidR="0059765A" w:rsidRDefault="00784CD6" w:rsidP="00E12860">
      <w:pPr>
        <w:rPr>
          <w:lang w:eastAsia="en-GB"/>
        </w:rPr>
      </w:pPr>
      <w:r>
        <w:rPr>
          <w:lang w:eastAsia="en-GB"/>
        </w:rPr>
        <w:t>But in practice cells are often not perfectly regular and have imperfections, that change their shape</w:t>
      </w:r>
      <w:r w:rsidR="009E592C">
        <w:rPr>
          <w:lang w:eastAsia="en-GB"/>
        </w:rPr>
        <w:t>.</w:t>
      </w:r>
      <w:r w:rsidR="00C7070C">
        <w:rPr>
          <w:lang w:eastAsia="en-GB"/>
        </w:rPr>
        <w:t xml:space="preserve"> In spherical coordinates this deviation could be simply added to modulate spherical shape</w:t>
      </w:r>
      <w:r w:rsidR="0059765A">
        <w:rPr>
          <w:lang w:eastAsia="en-GB"/>
        </w:rPr>
        <w:t>.</w:t>
      </w:r>
    </w:p>
    <w:p w14:paraId="7A159B8D" w14:textId="0EB54EEC" w:rsidR="006958C5" w:rsidRDefault="006958C5" w:rsidP="006958C5">
      <w:pPr>
        <w:pStyle w:val="Heading3"/>
        <w:rPr>
          <w:lang w:eastAsia="en-GB"/>
        </w:rPr>
      </w:pPr>
      <w:bookmarkStart w:id="358" w:name="_Toc115345814"/>
      <w:r>
        <w:rPr>
          <w:lang w:eastAsia="en-GB"/>
        </w:rPr>
        <w:t>Cell shape modulation</w:t>
      </w:r>
      <w:bookmarkEnd w:id="358"/>
    </w:p>
    <w:p w14:paraId="534880E5" w14:textId="0F7DD895" w:rsidR="00E12860" w:rsidRDefault="006958C5" w:rsidP="00E12860">
      <w:pPr>
        <w:rPr>
          <w:lang w:eastAsia="en-GB"/>
        </w:rPr>
      </w:pPr>
      <w:r>
        <w:rPr>
          <w:lang w:eastAsia="en-GB"/>
        </w:rPr>
        <w:t>Shape</w:t>
      </w:r>
      <w:r w:rsidR="009E592C">
        <w:rPr>
          <w:lang w:eastAsia="en-GB"/>
        </w:rPr>
        <w:t xml:space="preserve"> change could be simulated via adding random values for each </w:t>
      </w:r>
      <w:r w:rsidR="000A01F4">
        <w:rPr>
          <w:lang w:eastAsia="en-GB"/>
        </w:rPr>
        <w:t xml:space="preserve">shape radius </w:t>
      </w:r>
      <m:oMath>
        <m:r>
          <w:rPr>
            <w:rFonts w:ascii="Cambria Math" w:hAnsi="Cambria Math"/>
            <w:lang w:eastAsia="en-GB"/>
          </w:rPr>
          <m:t>r</m:t>
        </m:r>
      </m:oMath>
      <w:r w:rsidR="000A01F4">
        <w:rPr>
          <w:lang w:eastAsia="en-GB"/>
        </w:rPr>
        <w:t xml:space="preserve">. But random noise </w:t>
      </w:r>
      <w:r w:rsidR="00017188">
        <w:rPr>
          <w:lang w:eastAsia="en-GB"/>
        </w:rPr>
        <w:t xml:space="preserve">has no </w:t>
      </w:r>
      <w:r w:rsidR="00DB3707">
        <w:rPr>
          <w:lang w:eastAsia="en-GB"/>
        </w:rPr>
        <w:t>“</w:t>
      </w:r>
      <w:r w:rsidR="004934CD">
        <w:rPr>
          <w:lang w:eastAsia="en-GB"/>
        </w:rPr>
        <w:t>continuousness</w:t>
      </w:r>
      <w:r w:rsidR="00DB3707">
        <w:rPr>
          <w:lang w:eastAsia="en-GB"/>
        </w:rPr>
        <w:t>”</w:t>
      </w:r>
      <w:r w:rsidR="004934CD">
        <w:rPr>
          <w:lang w:eastAsia="en-GB"/>
        </w:rPr>
        <w:t xml:space="preserve">, every entry in random vector </w:t>
      </w:r>
      <w:r w:rsidR="00974103">
        <w:rPr>
          <w:lang w:eastAsia="en-GB"/>
        </w:rPr>
        <w:t>tends</w:t>
      </w:r>
      <w:r w:rsidR="004934CD">
        <w:rPr>
          <w:lang w:eastAsia="en-GB"/>
        </w:rPr>
        <w:t xml:space="preserve"> to have no connection</w:t>
      </w:r>
      <w:r w:rsidR="00A328A1">
        <w:rPr>
          <w:lang w:eastAsia="en-GB"/>
        </w:rPr>
        <w:t xml:space="preserve"> to its neighbors</w:t>
      </w:r>
      <w:r w:rsidR="00854454">
        <w:rPr>
          <w:lang w:eastAsia="en-GB"/>
        </w:rPr>
        <w:t>. Cell made with this noise</w:t>
      </w:r>
      <w:r w:rsidR="002516B7">
        <w:rPr>
          <w:lang w:eastAsia="en-GB"/>
        </w:rPr>
        <w:t xml:space="preserve"> </w:t>
      </w:r>
      <w:r w:rsidR="00974103">
        <w:rPr>
          <w:lang w:eastAsia="en-GB"/>
        </w:rPr>
        <w:t xml:space="preserve">could appear unnatural – artificial. The same questions </w:t>
      </w:r>
      <w:r w:rsidR="00D20552">
        <w:rPr>
          <w:lang w:eastAsia="en-GB"/>
        </w:rPr>
        <w:t>were</w:t>
      </w:r>
      <w:r w:rsidR="00974103">
        <w:rPr>
          <w:lang w:eastAsia="en-GB"/>
        </w:rPr>
        <w:t xml:space="preserve"> addressed by </w:t>
      </w:r>
      <w:r w:rsidR="00DD28A7">
        <w:rPr>
          <w:lang w:eastAsia="en-GB"/>
        </w:rPr>
        <w:t>Ken Perlin in his work</w:t>
      </w:r>
      <w:r w:rsidR="0065431F">
        <w:rPr>
          <w:lang w:eastAsia="en-GB"/>
        </w:rPr>
        <w:t xml:space="preserve">s </w:t>
      </w:r>
      <w:sdt>
        <w:sdtPr>
          <w:rPr>
            <w:lang w:eastAsia="en-GB"/>
          </w:rPr>
          <w:id w:val="-1095780950"/>
          <w:citation/>
        </w:sdtPr>
        <w:sdtContent>
          <w:r w:rsidR="0065431F">
            <w:rPr>
              <w:lang w:eastAsia="en-GB"/>
            </w:rPr>
            <w:fldChar w:fldCharType="begin"/>
          </w:r>
          <w:r w:rsidR="0065431F">
            <w:rPr>
              <w:lang w:eastAsia="en-GB"/>
            </w:rPr>
            <w:instrText xml:space="preserve"> CITATION Per85 \l 1033 </w:instrText>
          </w:r>
          <w:r w:rsidR="0065431F">
            <w:rPr>
              <w:lang w:eastAsia="en-GB"/>
            </w:rPr>
            <w:fldChar w:fldCharType="separate"/>
          </w:r>
          <w:r w:rsidR="00246863">
            <w:rPr>
              <w:noProof/>
              <w:lang w:eastAsia="en-GB"/>
            </w:rPr>
            <w:t>(10)</w:t>
          </w:r>
          <w:r w:rsidR="0065431F">
            <w:rPr>
              <w:lang w:eastAsia="en-GB"/>
            </w:rPr>
            <w:fldChar w:fldCharType="end"/>
          </w:r>
        </w:sdtContent>
      </w:sdt>
      <w:r w:rsidR="0065431F">
        <w:rPr>
          <w:lang w:eastAsia="en-GB"/>
        </w:rPr>
        <w:t>,</w:t>
      </w:r>
      <w:r w:rsidR="00DD28A7">
        <w:rPr>
          <w:lang w:eastAsia="en-GB"/>
        </w:rPr>
        <w:t xml:space="preserve"> </w:t>
      </w:r>
      <w:sdt>
        <w:sdtPr>
          <w:rPr>
            <w:lang w:eastAsia="en-GB"/>
          </w:rPr>
          <w:id w:val="-1571263110"/>
          <w:citation/>
        </w:sdtPr>
        <w:sdtContent>
          <w:r w:rsidR="00085E5A">
            <w:rPr>
              <w:lang w:eastAsia="en-GB"/>
            </w:rPr>
            <w:fldChar w:fldCharType="begin"/>
          </w:r>
          <w:r w:rsidR="00085E5A">
            <w:rPr>
              <w:lang w:eastAsia="en-GB"/>
            </w:rPr>
            <w:instrText xml:space="preserve"> CITATION Per89 \l 1033 </w:instrText>
          </w:r>
          <w:r w:rsidR="00085E5A">
            <w:rPr>
              <w:lang w:eastAsia="en-GB"/>
            </w:rPr>
            <w:fldChar w:fldCharType="separate"/>
          </w:r>
          <w:r w:rsidR="00246863">
            <w:rPr>
              <w:noProof/>
              <w:lang w:eastAsia="en-GB"/>
            </w:rPr>
            <w:t>(11)</w:t>
          </w:r>
          <w:r w:rsidR="00085E5A">
            <w:rPr>
              <w:lang w:eastAsia="en-GB"/>
            </w:rPr>
            <w:fldChar w:fldCharType="end"/>
          </w:r>
        </w:sdtContent>
      </w:sdt>
      <w:r w:rsidR="00D20552">
        <w:rPr>
          <w:lang w:eastAsia="en-GB"/>
        </w:rPr>
        <w:t xml:space="preserve">. He developed a </w:t>
      </w:r>
      <w:r w:rsidR="0065431F">
        <w:rPr>
          <w:lang w:eastAsia="en-GB"/>
        </w:rPr>
        <w:t>well-known</w:t>
      </w:r>
      <w:r w:rsidR="00D20552">
        <w:rPr>
          <w:lang w:eastAsia="en-GB"/>
        </w:rPr>
        <w:t xml:space="preserve"> noise generation algorithm </w:t>
      </w:r>
      <w:r w:rsidR="00D61542">
        <w:rPr>
          <w:lang w:eastAsia="en-GB"/>
        </w:rPr>
        <w:t>that creates a gradient noise</w:t>
      </w:r>
      <w:r w:rsidR="001F245F">
        <w:rPr>
          <w:lang w:eastAsia="en-GB"/>
        </w:rPr>
        <w:t xml:space="preserve">. </w:t>
      </w:r>
      <w:r w:rsidR="00F63774">
        <w:rPr>
          <w:lang w:eastAsia="en-GB"/>
        </w:rPr>
        <w:t>Gradient noise is a sort of noise often utilized in computer graphics as a procedural texture primitive. Conceptually distinct and sometimes confused with value noise. This approach involves the development of a lattice of random (or often pseudorandom) gradients, whose dot products are then used to interpolate values between the lattices. Unlike value noise, gradient noise has a greater amount of energy at high frequencies.</w:t>
      </w:r>
      <w:r w:rsidR="004F628B">
        <w:rPr>
          <w:lang w:eastAsia="en-GB"/>
        </w:rPr>
        <w:t xml:space="preserve"> Modern gradient noise implementations</w:t>
      </w:r>
      <w:r w:rsidR="00E57DDA">
        <w:rPr>
          <w:lang w:eastAsia="en-GB"/>
        </w:rPr>
        <w:t xml:space="preserve"> were later developed, that improved some artifacts of original method</w:t>
      </w:r>
      <w:r w:rsidR="00D6514B">
        <w:rPr>
          <w:lang w:eastAsia="en-GB"/>
        </w:rPr>
        <w:t xml:space="preserve"> like Simplex </w:t>
      </w:r>
      <w:sdt>
        <w:sdtPr>
          <w:rPr>
            <w:lang w:eastAsia="en-GB"/>
          </w:rPr>
          <w:id w:val="1861780136"/>
          <w:citation/>
        </w:sdtPr>
        <w:sdtContent>
          <w:r w:rsidR="00091D74">
            <w:rPr>
              <w:lang w:eastAsia="en-GB"/>
            </w:rPr>
            <w:fldChar w:fldCharType="begin"/>
          </w:r>
          <w:r w:rsidR="00091D74">
            <w:rPr>
              <w:lang w:eastAsia="en-GB"/>
            </w:rPr>
            <w:instrText xml:space="preserve"> CITATION Ken05 \l 1033 </w:instrText>
          </w:r>
          <w:r w:rsidR="00091D74">
            <w:rPr>
              <w:lang w:eastAsia="en-GB"/>
            </w:rPr>
            <w:fldChar w:fldCharType="separate"/>
          </w:r>
          <w:r w:rsidR="00246863">
            <w:rPr>
              <w:noProof/>
              <w:lang w:eastAsia="en-GB"/>
            </w:rPr>
            <w:t>(12)</w:t>
          </w:r>
          <w:r w:rsidR="00091D74">
            <w:rPr>
              <w:lang w:eastAsia="en-GB"/>
            </w:rPr>
            <w:fldChar w:fldCharType="end"/>
          </w:r>
        </w:sdtContent>
      </w:sdt>
      <w:r w:rsidR="00091D74">
        <w:rPr>
          <w:lang w:eastAsia="en-GB"/>
        </w:rPr>
        <w:t xml:space="preserve"> (</w:t>
      </w:r>
      <w:r w:rsidR="001A7DE5">
        <w:rPr>
          <w:lang w:eastAsia="en-GB"/>
        </w:rPr>
        <w:t xml:space="preserve">patented till 08.01.2022) and its free alternative </w:t>
      </w:r>
      <w:r w:rsidR="00D6514B">
        <w:rPr>
          <w:lang w:eastAsia="en-GB"/>
        </w:rPr>
        <w:t>OpenSimplex</w:t>
      </w:r>
      <w:r w:rsidR="001A7DE5">
        <w:rPr>
          <w:lang w:eastAsia="en-GB"/>
        </w:rPr>
        <w:t xml:space="preserve"> </w:t>
      </w:r>
      <w:sdt>
        <w:sdtPr>
          <w:rPr>
            <w:lang w:eastAsia="en-GB"/>
          </w:rPr>
          <w:id w:val="2008944509"/>
          <w:citation/>
        </w:sdtPr>
        <w:sdtContent>
          <w:r w:rsidR="00D6514B">
            <w:rPr>
              <w:lang w:eastAsia="en-GB"/>
            </w:rPr>
            <w:fldChar w:fldCharType="begin"/>
          </w:r>
          <w:r w:rsidR="00D6514B">
            <w:rPr>
              <w:lang w:eastAsia="en-GB"/>
            </w:rPr>
            <w:instrText xml:space="preserve"> CITATION Uni14 \l 1033 </w:instrText>
          </w:r>
          <w:r w:rsidR="00D6514B">
            <w:rPr>
              <w:lang w:eastAsia="en-GB"/>
            </w:rPr>
            <w:fldChar w:fldCharType="separate"/>
          </w:r>
          <w:r w:rsidR="00246863">
            <w:rPr>
              <w:noProof/>
              <w:lang w:eastAsia="en-GB"/>
            </w:rPr>
            <w:t>(13)</w:t>
          </w:r>
          <w:r w:rsidR="00D6514B">
            <w:rPr>
              <w:lang w:eastAsia="en-GB"/>
            </w:rPr>
            <w:fldChar w:fldCharType="end"/>
          </w:r>
        </w:sdtContent>
      </w:sdt>
      <w:r w:rsidR="001A7DE5">
        <w:rPr>
          <w:lang w:eastAsia="en-GB"/>
        </w:rPr>
        <w:t>.</w:t>
      </w:r>
      <w:r w:rsidR="002230BD">
        <w:rPr>
          <w:lang w:eastAsia="en-GB"/>
        </w:rPr>
        <w:t xml:space="preserve"> </w:t>
      </w:r>
    </w:p>
    <w:p w14:paraId="21164143" w14:textId="77777777" w:rsidR="000454D3" w:rsidRDefault="000454D3" w:rsidP="006B05C1">
      <w:pPr>
        <w:keepNext/>
        <w:jc w:val="center"/>
      </w:pPr>
      <w:r w:rsidRPr="000454D3">
        <w:rPr>
          <w:noProof/>
          <w:lang w:val="de-DE"/>
        </w:rPr>
        <w:drawing>
          <wp:inline distT="0" distB="0" distL="0" distR="0" wp14:anchorId="582BBD75" wp14:editId="481A8E57">
            <wp:extent cx="2673927" cy="1453206"/>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36"/>
                    <a:stretch>
                      <a:fillRect/>
                    </a:stretch>
                  </pic:blipFill>
                  <pic:spPr>
                    <a:xfrm>
                      <a:off x="0" y="0"/>
                      <a:ext cx="2897678" cy="1574808"/>
                    </a:xfrm>
                    <a:prstGeom prst="rect">
                      <a:avLst/>
                    </a:prstGeom>
                  </pic:spPr>
                </pic:pic>
              </a:graphicData>
            </a:graphic>
          </wp:inline>
        </w:drawing>
      </w:r>
    </w:p>
    <w:p w14:paraId="7FC71769" w14:textId="4F95BE29" w:rsidR="00BC563E" w:rsidRPr="000454D3" w:rsidRDefault="000454D3" w:rsidP="000454D3">
      <w:pPr>
        <w:pStyle w:val="Caption"/>
        <w:rPr>
          <w:lang w:eastAsia="en-GB"/>
        </w:rPr>
      </w:pPr>
      <w:r w:rsidRPr="000454D3">
        <w:rPr>
          <w:b/>
          <w:bCs w:val="0"/>
        </w:rPr>
        <w:t xml:space="preserve">Figure </w:t>
      </w:r>
      <w:r w:rsidRPr="000454D3">
        <w:rPr>
          <w:b/>
          <w:bCs w:val="0"/>
        </w:rPr>
        <w:fldChar w:fldCharType="begin"/>
      </w:r>
      <w:r w:rsidRPr="000454D3">
        <w:rPr>
          <w:b/>
          <w:bCs w:val="0"/>
        </w:rPr>
        <w:instrText xml:space="preserve"> SEQ Figure \* ARABIC </w:instrText>
      </w:r>
      <w:r w:rsidRPr="000454D3">
        <w:rPr>
          <w:b/>
          <w:bCs w:val="0"/>
        </w:rPr>
        <w:fldChar w:fldCharType="separate"/>
      </w:r>
      <w:r w:rsidR="00246863">
        <w:rPr>
          <w:b/>
          <w:bCs w:val="0"/>
          <w:noProof/>
        </w:rPr>
        <w:t>10</w:t>
      </w:r>
      <w:r w:rsidRPr="000454D3">
        <w:rPr>
          <w:b/>
          <w:bCs w:val="0"/>
        </w:rPr>
        <w:fldChar w:fldCharType="end"/>
      </w:r>
      <w:r w:rsidRPr="000454D3">
        <w:rPr>
          <w:b/>
          <w:bCs w:val="0"/>
        </w:rPr>
        <w:t>:</w:t>
      </w:r>
      <w:r>
        <w:rPr>
          <w:b/>
          <w:bCs w:val="0"/>
        </w:rPr>
        <w:t xml:space="preserve"> </w:t>
      </w:r>
      <w:r>
        <w:t xml:space="preserve">Example of </w:t>
      </w:r>
      <w:r w:rsidR="007A7D63">
        <w:t xml:space="preserve">three-dimensional noise domains. Left – </w:t>
      </w:r>
      <w:r w:rsidR="00771720">
        <w:t>OpenSimplex</w:t>
      </w:r>
      <w:r w:rsidR="007A7D63">
        <w:t xml:space="preserve"> noise, right – Random gaussian noise.</w:t>
      </w:r>
    </w:p>
    <w:p w14:paraId="7E1345EA" w14:textId="177F7B5D" w:rsidR="00996BEF" w:rsidRDefault="00A24DBB" w:rsidP="00E12860">
      <w:pPr>
        <w:rPr>
          <w:rFonts w:ascii="Cambria Math" w:hAnsi="Cambria Math"/>
          <w:lang w:eastAsia="en-GB"/>
        </w:rPr>
      </w:pPr>
      <w:r>
        <w:rPr>
          <w:lang w:eastAsia="en-GB"/>
        </w:rPr>
        <w:t xml:space="preserve">OpenSimplex noise can be generated at different </w:t>
      </w:r>
      <w:r w:rsidR="008214A2">
        <w:rPr>
          <w:lang w:eastAsia="en-GB"/>
        </w:rPr>
        <w:t>scales and</w:t>
      </w:r>
      <w:r w:rsidR="00530DE4">
        <w:rPr>
          <w:lang w:eastAsia="en-GB"/>
        </w:rPr>
        <w:t xml:space="preserve"> can be </w:t>
      </w:r>
      <w:r w:rsidR="00EF1377">
        <w:rPr>
          <w:lang w:eastAsia="en-GB"/>
        </w:rPr>
        <w:t>exploited</w:t>
      </w:r>
      <w:r w:rsidR="00530DE4">
        <w:rPr>
          <w:lang w:eastAsia="en-GB"/>
        </w:rPr>
        <w:t xml:space="preserve"> the same way as </w:t>
      </w:r>
      <w:r w:rsidR="00EF1377">
        <w:rPr>
          <w:lang w:eastAsia="en-GB"/>
        </w:rPr>
        <w:t>Fourier transform. By adding OpenSimplex noise of different frequency a</w:t>
      </w:r>
      <w:r w:rsidR="008214A2">
        <w:rPr>
          <w:lang w:eastAsia="en-GB"/>
        </w:rPr>
        <w:t>nd amplitude different textures can be generated</w:t>
      </w:r>
      <w:r w:rsidR="0067081A">
        <w:rPr>
          <w:lang w:eastAsia="en-GB"/>
        </w:rPr>
        <w:t xml:space="preserve"> </w:t>
      </w:r>
      <w:r w:rsidR="00533CA6">
        <w:rPr>
          <w:lang w:eastAsia="en-GB"/>
        </w:rPr>
        <w:fldChar w:fldCharType="begin"/>
      </w:r>
      <w:r w:rsidR="00533CA6">
        <w:rPr>
          <w:lang w:eastAsia="en-GB"/>
        </w:rPr>
        <w:instrText xml:space="preserve"> REF _Ref112708730 \h </w:instrText>
      </w:r>
      <w:r w:rsidR="00533CA6">
        <w:rPr>
          <w:lang w:eastAsia="en-GB"/>
        </w:rPr>
      </w:r>
      <w:r w:rsidR="00533CA6">
        <w:rPr>
          <w:lang w:eastAsia="en-GB"/>
        </w:rPr>
        <w:fldChar w:fldCharType="separate"/>
      </w:r>
      <w:ins w:id="359" w:author="Sergei Dobrovolskii" w:date="2022-09-29T12:10:00Z">
        <w:r w:rsidR="00246863" w:rsidRPr="008D212A">
          <w:rPr>
            <w:b/>
          </w:rPr>
          <w:t xml:space="preserve">Figure </w:t>
        </w:r>
        <w:r w:rsidR="00246863">
          <w:rPr>
            <w:b/>
            <w:bCs/>
            <w:noProof/>
          </w:rPr>
          <w:t>11</w:t>
        </w:r>
      </w:ins>
      <w:del w:id="360" w:author="Sergei Dobrovolskii" w:date="2022-09-29T12:08:00Z">
        <w:r w:rsidR="00C0370E" w:rsidRPr="008D212A" w:rsidDel="00854F0A">
          <w:rPr>
            <w:b/>
            <w:bCs/>
          </w:rPr>
          <w:delText xml:space="preserve">Figure </w:delText>
        </w:r>
        <w:r w:rsidR="00C0370E" w:rsidDel="00854F0A">
          <w:rPr>
            <w:b/>
            <w:bCs/>
            <w:noProof/>
          </w:rPr>
          <w:delText>11</w:delText>
        </w:r>
      </w:del>
      <w:r w:rsidR="00533CA6">
        <w:rPr>
          <w:lang w:eastAsia="en-GB"/>
        </w:rPr>
        <w:fldChar w:fldCharType="end"/>
      </w:r>
      <w:r w:rsidR="00C432BD">
        <w:rPr>
          <w:lang w:eastAsia="en-GB"/>
        </w:rPr>
        <w:t>A</w:t>
      </w:r>
      <w:r w:rsidR="008214A2">
        <w:rPr>
          <w:lang w:eastAsia="en-GB"/>
        </w:rPr>
        <w:t>.</w:t>
      </w:r>
      <w:r w:rsidR="0027171A">
        <w:rPr>
          <w:lang w:eastAsia="en-GB"/>
        </w:rPr>
        <w:t xml:space="preserve"> To </w:t>
      </w:r>
      <w:r w:rsidR="003E099E">
        <w:rPr>
          <w:lang w:eastAsia="en-GB"/>
        </w:rPr>
        <w:lastRenderedPageBreak/>
        <w:t xml:space="preserve">define noise amplitude composition a weighting function with parameter </w:t>
      </w:r>
      <w:r w:rsidR="00C432BD">
        <w:rPr>
          <w:rFonts w:ascii="Cambria Math" w:hAnsi="Cambria Math"/>
          <w:lang w:eastAsia="en-GB"/>
        </w:rPr>
        <w:t xml:space="preserve">𝛾 was used </w:t>
      </w:r>
      <w:r w:rsidR="00C432BD">
        <w:rPr>
          <w:rFonts w:ascii="Cambria Math" w:hAnsi="Cambria Math"/>
          <w:lang w:eastAsia="en-GB"/>
        </w:rPr>
        <w:fldChar w:fldCharType="begin"/>
      </w:r>
      <w:r w:rsidR="00C432BD">
        <w:rPr>
          <w:rFonts w:ascii="Cambria Math" w:hAnsi="Cambria Math"/>
          <w:lang w:eastAsia="en-GB"/>
        </w:rPr>
        <w:instrText xml:space="preserve"> REF _Ref112708730 \h </w:instrText>
      </w:r>
      <w:r w:rsidR="00C432BD">
        <w:rPr>
          <w:rFonts w:ascii="Cambria Math" w:hAnsi="Cambria Math"/>
          <w:lang w:eastAsia="en-GB"/>
        </w:rPr>
      </w:r>
      <w:r w:rsidR="00C432BD">
        <w:rPr>
          <w:rFonts w:ascii="Cambria Math" w:hAnsi="Cambria Math"/>
          <w:lang w:eastAsia="en-GB"/>
        </w:rPr>
        <w:fldChar w:fldCharType="separate"/>
      </w:r>
      <w:ins w:id="361" w:author="Sergei Dobrovolskii" w:date="2022-09-29T12:10:00Z">
        <w:r w:rsidR="00246863" w:rsidRPr="008D212A">
          <w:rPr>
            <w:b/>
          </w:rPr>
          <w:t xml:space="preserve">Figure </w:t>
        </w:r>
        <w:r w:rsidR="00246863">
          <w:rPr>
            <w:b/>
            <w:bCs/>
            <w:noProof/>
          </w:rPr>
          <w:t>11</w:t>
        </w:r>
      </w:ins>
      <w:del w:id="362" w:author="Sergei Dobrovolskii" w:date="2022-09-29T12:08:00Z">
        <w:r w:rsidR="00C0370E" w:rsidRPr="008D212A" w:rsidDel="00854F0A">
          <w:rPr>
            <w:b/>
            <w:bCs/>
          </w:rPr>
          <w:delText xml:space="preserve">Figure </w:delText>
        </w:r>
        <w:r w:rsidR="00C0370E" w:rsidDel="00854F0A">
          <w:rPr>
            <w:b/>
            <w:bCs/>
            <w:noProof/>
          </w:rPr>
          <w:delText>11</w:delText>
        </w:r>
      </w:del>
      <w:r w:rsidR="00C432BD">
        <w:rPr>
          <w:rFonts w:ascii="Cambria Math" w:hAnsi="Cambria Math"/>
          <w:lang w:eastAsia="en-GB"/>
        </w:rPr>
        <w:fldChar w:fldCharType="end"/>
      </w:r>
      <w:r w:rsidR="00C432BD">
        <w:rPr>
          <w:rFonts w:ascii="Cambria Math" w:hAnsi="Cambria Math"/>
          <w:lang w:eastAsia="en-GB"/>
        </w:rPr>
        <w:t>B</w:t>
      </w:r>
      <w:r w:rsidR="00560DAE">
        <w:rPr>
          <w:rFonts w:ascii="Cambria Math" w:hAnsi="Cambria Math"/>
          <w:lang w:eastAsia="en-GB"/>
        </w:rPr>
        <w:t>. Complete formula for g</w:t>
      </w:r>
      <w:r w:rsidR="00EE5F06">
        <w:rPr>
          <w:rFonts w:ascii="Cambria Math" w:hAnsi="Cambria Math"/>
          <w:lang w:eastAsia="en-GB"/>
        </w:rPr>
        <w:t xml:space="preserve">radient noise space generation </w:t>
      </w:r>
      <w:r w:rsidR="00A31CE9">
        <w:rPr>
          <w:rFonts w:ascii="Cambria Math" w:hAnsi="Cambria Math"/>
          <w:lang w:eastAsia="en-GB"/>
        </w:rPr>
        <w:t>was developed</w:t>
      </w:r>
      <w:r w:rsidR="00C432BD">
        <w:rPr>
          <w:rFonts w:ascii="Cambria Math" w:hAnsi="Cambria Math"/>
          <w:lang w:eastAsia="en-GB"/>
        </w:rPr>
        <w:t>:</w:t>
      </w:r>
    </w:p>
    <w:p w14:paraId="4C428E34" w14:textId="70750B34" w:rsidR="00FF22DE" w:rsidRPr="007D5A3F" w:rsidRDefault="0027732E" w:rsidP="00591A1C">
      <w:pPr>
        <w:pStyle w:val="Caption"/>
        <w:rPr>
          <w:rFonts w:ascii="Cambria Math" w:hAnsi="Cambria Math"/>
          <w:lang w:eastAsia="en-GB"/>
        </w:rPr>
      </w:pPr>
      <m:oMathPara>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m:t>
          </m:r>
          <m:nary>
            <m:naryPr>
              <m:chr m:val="∑"/>
              <m:limLoc m:val="undOvr"/>
              <m:ctrlPr>
                <w:rPr>
                  <w:rFonts w:ascii="Cambria Math" w:hAnsi="Cambria Math"/>
                  <w:i/>
                  <w:lang w:eastAsia="en-GB"/>
                </w:rPr>
              </m:ctrlPr>
            </m:naryPr>
            <m:sub>
              <m:r>
                <w:rPr>
                  <w:rFonts w:ascii="Cambria Math" w:hAnsi="Cambria Math"/>
                  <w:lang w:eastAsia="en-GB"/>
                </w:rPr>
                <m:t>α=1</m:t>
              </m:r>
            </m:sub>
            <m:sup>
              <m:r>
                <m:rPr>
                  <m:sty m:val="p"/>
                </m:rPr>
                <w:rPr>
                  <w:rFonts w:ascii="Cambria Math" w:hAnsi="Cambria Math"/>
                  <w:lang w:eastAsia="en-GB"/>
                </w:rPr>
                <m:t>Α</m:t>
              </m:r>
            </m:sup>
            <m:e>
              <m:r>
                <m:rPr>
                  <m:scr m:val="double-struck"/>
                  <m:sty m:val="p"/>
                </m:rPr>
                <w:rPr>
                  <w:rFonts w:ascii="Cambria Math" w:hAnsi="Cambria Math"/>
                  <w:lang w:eastAsia="en-GB"/>
                </w:rPr>
                <m:t>N(</m:t>
              </m:r>
              <m:r>
                <m:rPr>
                  <m:sty m:val="p"/>
                </m:rPr>
                <w:rPr>
                  <w:rFonts w:ascii="Cambria Math" w:hAnsi="Cambria Math"/>
                  <w:lang w:eastAsia="en-GB"/>
                </w:rPr>
                <m:t>α,x,y,z)</m:t>
              </m:r>
              <m:sSup>
                <m:sSupPr>
                  <m:ctrlPr>
                    <w:rPr>
                      <w:rFonts w:ascii="Cambria Math" w:hAnsi="Cambria Math"/>
                      <w:i/>
                      <w:lang w:eastAsia="en-GB"/>
                    </w:rPr>
                  </m:ctrlPr>
                </m:sSupPr>
                <m:e>
                  <m:r>
                    <w:rPr>
                      <w:rFonts w:ascii="Cambria Math" w:hAnsi="Cambria Math"/>
                    </w:rPr>
                    <m:t xml:space="preserve"> e</m:t>
                  </m:r>
                </m:e>
                <m:sup>
                  <m:r>
                    <w:rPr>
                      <w:rFonts w:ascii="Cambria Math" w:hAnsi="Cambria Math"/>
                    </w:rPr>
                    <m:t>-γα</m:t>
                  </m:r>
                </m:sup>
              </m:sSup>
            </m:e>
          </m:nary>
        </m:oMath>
      </m:oMathPara>
    </w:p>
    <w:p w14:paraId="4BA7969B" w14:textId="21FA2DC0" w:rsidR="00C432BD" w:rsidRPr="00C432BD" w:rsidRDefault="00EE5F06" w:rsidP="00E12860">
      <w:pPr>
        <w:rPr>
          <w:rFonts w:ascii="Cambria Math" w:hAnsi="Cambria Math"/>
          <w:lang w:eastAsia="en-GB"/>
        </w:rPr>
      </w:pPr>
      <w:r>
        <w:rPr>
          <w:rFonts w:ascii="Cambria Math" w:hAnsi="Cambria Math"/>
          <w:lang w:eastAsia="en-GB"/>
        </w:rPr>
        <w:t xml:space="preserve">Where </w:t>
      </w:r>
      <m:oMath>
        <m:r>
          <m:rPr>
            <m:scr m:val="double-struck"/>
            <m:sty m:val="p"/>
          </m:rPr>
          <w:rPr>
            <w:rFonts w:ascii="Cambria Math" w:hAnsi="Cambria Math"/>
            <w:lang w:eastAsia="en-GB"/>
          </w:rPr>
          <m:t>N</m:t>
        </m:r>
      </m:oMath>
      <w:r>
        <w:rPr>
          <w:rFonts w:ascii="Cambria Math" w:hAnsi="Cambria Math"/>
          <w:lang w:eastAsia="en-GB"/>
        </w:rPr>
        <w:t xml:space="preserve"> </w:t>
      </w:r>
      <w:r w:rsidR="007F116F">
        <w:rPr>
          <w:rFonts w:ascii="Cambria Math" w:hAnsi="Cambria Math"/>
          <w:lang w:eastAsia="en-GB"/>
        </w:rPr>
        <w:t>is an OpenSimplex</w:t>
      </w:r>
      <w:r>
        <w:rPr>
          <w:rFonts w:ascii="Cambria Math" w:hAnsi="Cambria Math"/>
          <w:lang w:eastAsia="en-GB"/>
        </w:rPr>
        <w:t xml:space="preserve"> gradient noise function, </w:t>
      </w:r>
      <m:oMath>
        <m:r>
          <m:rPr>
            <m:sty m:val="p"/>
          </m:rPr>
          <w:rPr>
            <w:rFonts w:ascii="Cambria Math" w:hAnsi="Cambria Math"/>
            <w:lang w:eastAsia="en-GB"/>
          </w:rPr>
          <m:t>α</m:t>
        </m:r>
      </m:oMath>
      <w:r>
        <w:rPr>
          <w:rFonts w:ascii="Cambria Math" w:hAnsi="Cambria Math"/>
          <w:lang w:eastAsia="en-GB"/>
        </w:rPr>
        <w:t xml:space="preserve"> scale parameter, </w:t>
      </w:r>
      <w:r w:rsidR="0055039D">
        <w:rPr>
          <w:rFonts w:ascii="Cambria Math" w:hAnsi="Cambria Math"/>
          <w:lang w:eastAsia="en-GB"/>
        </w:rPr>
        <w:t xml:space="preserve">A maximum scale, </w:t>
      </w:r>
      <m:oMath>
        <m:r>
          <w:rPr>
            <w:rFonts w:ascii="Cambria Math" w:hAnsi="Cambria Math"/>
            <w:lang w:eastAsia="en-GB"/>
          </w:rPr>
          <m:t>γ</m:t>
        </m:r>
      </m:oMath>
      <w:r w:rsidR="00EA41F9">
        <w:rPr>
          <w:rFonts w:ascii="Cambria Math" w:hAnsi="Cambria Math"/>
          <w:lang w:eastAsia="en-GB"/>
        </w:rPr>
        <w:t xml:space="preserve"> </w:t>
      </w:r>
      <w:r w:rsidR="00EE0A9F">
        <w:rPr>
          <w:rFonts w:ascii="Cambria Math" w:hAnsi="Cambria Math"/>
          <w:lang w:eastAsia="en-GB"/>
        </w:rPr>
        <w:t>amplitude attenuation parameter.</w:t>
      </w:r>
      <w:r w:rsidR="00D844BF">
        <w:rPr>
          <w:rFonts w:ascii="Cambria Math" w:hAnsi="Cambria Math"/>
          <w:lang w:eastAsia="en-GB"/>
        </w:rPr>
        <w:t xml:space="preserve"> </w:t>
      </w:r>
      <w:r w:rsidR="009C6163">
        <w:rPr>
          <w:rFonts w:ascii="Cambria Math" w:hAnsi="Cambria Math"/>
          <w:lang w:eastAsia="en-GB"/>
        </w:rPr>
        <w:t>This weighting could also be done with any other function of choice</w:t>
      </w:r>
      <w:r w:rsidR="00823451">
        <w:rPr>
          <w:rFonts w:ascii="Cambria Math" w:hAnsi="Cambria Math"/>
          <w:lang w:eastAsia="en-GB"/>
        </w:rPr>
        <w:t>, but with gamma it is more representative to adjust frequency composition in cell shape formation.</w:t>
      </w:r>
    </w:p>
    <w:p w14:paraId="1411C02B" w14:textId="3451C15D" w:rsidR="008D212A" w:rsidRDefault="00A740CC" w:rsidP="0084299C">
      <w:pPr>
        <w:keepNext/>
        <w:jc w:val="center"/>
      </w:pPr>
      <w:r w:rsidRPr="00A740CC">
        <w:rPr>
          <w:noProof/>
          <w:lang w:val="de-DE"/>
        </w:rPr>
        <w:drawing>
          <wp:inline distT="0" distB="0" distL="0" distR="0" wp14:anchorId="3F73E8DF" wp14:editId="6D22DC29">
            <wp:extent cx="4788025" cy="2085109"/>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37"/>
                    <a:stretch>
                      <a:fillRect/>
                    </a:stretch>
                  </pic:blipFill>
                  <pic:spPr>
                    <a:xfrm>
                      <a:off x="0" y="0"/>
                      <a:ext cx="5002830" cy="2178653"/>
                    </a:xfrm>
                    <a:prstGeom prst="rect">
                      <a:avLst/>
                    </a:prstGeom>
                  </pic:spPr>
                </pic:pic>
              </a:graphicData>
            </a:graphic>
          </wp:inline>
        </w:drawing>
      </w:r>
    </w:p>
    <w:p w14:paraId="05CC3086" w14:textId="16FC0C83" w:rsidR="00AF3226" w:rsidRPr="008D212A" w:rsidRDefault="008D212A" w:rsidP="008D212A">
      <w:pPr>
        <w:pStyle w:val="Caption"/>
        <w:rPr>
          <w:lang w:eastAsia="en-GB"/>
        </w:rPr>
      </w:pPr>
      <w:bookmarkStart w:id="363" w:name="_Ref112708730"/>
      <w:r w:rsidRPr="008D212A">
        <w:rPr>
          <w:b/>
          <w:bCs w:val="0"/>
        </w:rPr>
        <w:t xml:space="preserve">Figure </w:t>
      </w:r>
      <w:r w:rsidRPr="008D212A">
        <w:rPr>
          <w:b/>
          <w:bCs w:val="0"/>
        </w:rPr>
        <w:fldChar w:fldCharType="begin"/>
      </w:r>
      <w:r w:rsidRPr="008D212A">
        <w:rPr>
          <w:b/>
          <w:bCs w:val="0"/>
        </w:rPr>
        <w:instrText xml:space="preserve"> SEQ Figure \* ARABIC </w:instrText>
      </w:r>
      <w:r w:rsidRPr="008D212A">
        <w:rPr>
          <w:b/>
          <w:bCs w:val="0"/>
        </w:rPr>
        <w:fldChar w:fldCharType="separate"/>
      </w:r>
      <w:r w:rsidR="00246863">
        <w:rPr>
          <w:b/>
          <w:bCs w:val="0"/>
          <w:noProof/>
        </w:rPr>
        <w:t>11</w:t>
      </w:r>
      <w:r w:rsidRPr="008D212A">
        <w:rPr>
          <w:b/>
          <w:bCs w:val="0"/>
        </w:rPr>
        <w:fldChar w:fldCharType="end"/>
      </w:r>
      <w:bookmarkEnd w:id="363"/>
      <w:r w:rsidRPr="008D212A">
        <w:rPr>
          <w:b/>
          <w:bCs w:val="0"/>
        </w:rPr>
        <w:t>:</w:t>
      </w:r>
      <w:r>
        <w:rPr>
          <w:b/>
          <w:bCs w:val="0"/>
        </w:rPr>
        <w:t xml:space="preserve"> </w:t>
      </w:r>
      <w:r w:rsidR="007A7970">
        <w:t xml:space="preserve">Texture generation: A. </w:t>
      </w:r>
      <w:r w:rsidR="00DF2846">
        <w:t>Explanation of how the superposition of many frequencies of noise may produce a texture</w:t>
      </w:r>
      <w:r w:rsidR="00AB07D4">
        <w:t xml:space="preserve">. B. Representation </w:t>
      </w:r>
      <w:r w:rsidR="00BB7E98">
        <w:t>of parameter influence gamma.</w:t>
      </w:r>
      <w:r w:rsidR="00B75B5D">
        <w:t xml:space="preserve"> C.</w:t>
      </w:r>
      <w:r w:rsidR="00875A4F">
        <w:t xml:space="preserve"> Result of sampling circle in noise domain.</w:t>
      </w:r>
    </w:p>
    <w:p w14:paraId="0CB92C6E" w14:textId="50AA7323" w:rsidR="00354623" w:rsidRDefault="00F4283B" w:rsidP="00B754CB">
      <w:pPr>
        <w:rPr>
          <w:lang w:eastAsia="en-GB"/>
        </w:rPr>
      </w:pPr>
      <w:r>
        <w:rPr>
          <w:lang w:eastAsia="en-GB"/>
        </w:rPr>
        <w:t>Gradient noise is smooth, but</w:t>
      </w:r>
      <w:r w:rsidR="00B67115">
        <w:rPr>
          <w:lang w:eastAsia="en-GB"/>
        </w:rPr>
        <w:t xml:space="preserve"> it</w:t>
      </w:r>
      <w:r w:rsidR="0017751D">
        <w:rPr>
          <w:lang w:eastAsia="en-GB"/>
        </w:rPr>
        <w:t xml:space="preserve"> i</w:t>
      </w:r>
      <w:r w:rsidR="00B67115">
        <w:rPr>
          <w:lang w:eastAsia="en-GB"/>
        </w:rPr>
        <w:t xml:space="preserve">s </w:t>
      </w:r>
      <w:r w:rsidR="004D6A74">
        <w:rPr>
          <w:lang w:eastAsia="en-GB"/>
        </w:rPr>
        <w:t>not cyclic</w:t>
      </w:r>
      <w:r w:rsidR="0017751D">
        <w:rPr>
          <w:lang w:eastAsia="en-GB"/>
        </w:rPr>
        <w:t>, which is required for spherical shapes.</w:t>
      </w:r>
      <w:r w:rsidR="00896400">
        <w:rPr>
          <w:lang w:eastAsia="en-GB"/>
        </w:rPr>
        <w:t xml:space="preserve"> How to preserve smooth connection for cell surface? To receive a cyclic</w:t>
      </w:r>
      <w:r w:rsidR="00A9037B">
        <w:rPr>
          <w:lang w:eastAsia="en-GB"/>
        </w:rPr>
        <w:t xml:space="preserve"> distribution a closed loop must be sampled from given domain.</w:t>
      </w:r>
      <w:r w:rsidR="0017751D">
        <w:rPr>
          <w:lang w:eastAsia="en-GB"/>
        </w:rPr>
        <w:t xml:space="preserve"> </w:t>
      </w:r>
      <w:r w:rsidR="00DB1682">
        <w:rPr>
          <w:lang w:eastAsia="en-GB"/>
        </w:rPr>
        <w:t>T</w:t>
      </w:r>
      <w:r w:rsidR="003B5E89">
        <w:rPr>
          <w:lang w:eastAsia="en-GB"/>
        </w:rPr>
        <w:t>his issue was solved by sampling</w:t>
      </w:r>
      <w:r w:rsidR="001F3263">
        <w:rPr>
          <w:lang w:eastAsia="en-GB"/>
        </w:rPr>
        <w:t xml:space="preserve"> noise </w:t>
      </w:r>
      <w:r w:rsidR="004648B5">
        <w:rPr>
          <w:lang w:eastAsia="en-GB"/>
        </w:rPr>
        <w:t xml:space="preserve">values </w:t>
      </w:r>
      <w:r w:rsidR="008D6147">
        <w:rPr>
          <w:lang w:eastAsia="en-GB"/>
        </w:rPr>
        <w:t>with the simpl</w:t>
      </w:r>
      <w:r w:rsidR="00CC24CD">
        <w:rPr>
          <w:lang w:eastAsia="en-GB"/>
        </w:rPr>
        <w:t xml:space="preserve">est </w:t>
      </w:r>
      <w:r w:rsidR="00151ED0">
        <w:rPr>
          <w:lang w:eastAsia="en-GB"/>
        </w:rPr>
        <w:t>three-dimensional</w:t>
      </w:r>
      <w:r w:rsidR="00CC24CD">
        <w:rPr>
          <w:lang w:eastAsia="en-GB"/>
        </w:rPr>
        <w:t xml:space="preserve"> loop – sphere</w:t>
      </w:r>
      <w:r w:rsidR="000B5EE1">
        <w:rPr>
          <w:lang w:eastAsia="en-GB"/>
        </w:rPr>
        <w:t xml:space="preserve">. This sampled noise we call a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2A79E4">
        <w:rPr>
          <w:lang w:eastAsia="en-GB"/>
        </w:rPr>
        <w:t>:</w:t>
      </w:r>
      <w:r w:rsidR="00CC24CD">
        <w:rPr>
          <w:lang w:eastAsia="en-GB"/>
        </w:rPr>
        <w:t xml:space="preserve"> </w:t>
      </w:r>
    </w:p>
    <w:p w14:paraId="5255650B" w14:textId="6B306DD1" w:rsidR="00B23805" w:rsidRPr="00354623" w:rsidRDefault="00000000" w:rsidP="006A706E">
      <w:pPr>
        <w:rPr>
          <w:lang w:eastAsia="en-GB"/>
        </w:rPr>
      </w:pPr>
      <m:oMathPara>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γ,α,r</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φ</m:t>
                  </m:r>
                </m:e>
              </m:func>
              <m:r>
                <w:rPr>
                  <w:rFonts w:ascii="Cambria Math" w:hAnsi="Cambria Math"/>
                  <w:lang w:eastAsia="en-GB"/>
                </w:rPr>
                <m:t xml:space="preserve">, r </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φ</m:t>
                  </m:r>
                </m:e>
              </m:func>
              <m:r>
                <w:rPr>
                  <w:rFonts w:ascii="Cambria Math" w:hAnsi="Cambria Math"/>
                  <w:lang w:eastAsia="en-GB"/>
                </w:rPr>
                <m:t>, r</m:t>
              </m:r>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θ</m:t>
                  </m:r>
                </m:e>
              </m:func>
            </m:e>
          </m:d>
          <m:r>
            <w:rPr>
              <w:rFonts w:ascii="Cambria Math" w:hAnsi="Cambria Math"/>
              <w:lang w:eastAsia="en-GB"/>
            </w:rPr>
            <m:t>; r=const</m:t>
          </m:r>
        </m:oMath>
      </m:oMathPara>
    </w:p>
    <w:p w14:paraId="6A237C0F" w14:textId="77777777" w:rsidR="00AE2674" w:rsidRDefault="009809A4" w:rsidP="009809A4">
      <w:pPr>
        <w:rPr>
          <w:lang w:eastAsia="en-GB"/>
        </w:rPr>
      </w:pPr>
      <w:r>
        <w:rPr>
          <w:lang w:eastAsia="en-GB"/>
        </w:rPr>
        <w:t xml:space="preserve">OpenSimplex noise could be used to generate continuous deviation for cell spherical shape </w:t>
      </w:r>
      <m:oMath>
        <m:r>
          <m:rPr>
            <m:sty m:val="p"/>
          </m:rPr>
          <w:rPr>
            <w:rFonts w:ascii="Cambria Math" w:hAnsi="Cambria Math"/>
            <w:lang w:eastAsia="en-GB"/>
          </w:rPr>
          <m:t>Κ</m:t>
        </m:r>
      </m:oMath>
      <w:r>
        <w:rPr>
          <w:lang w:eastAsia="en-GB"/>
        </w:rPr>
        <w:t>, while being added to it in spherical coordinates</w:t>
      </w:r>
      <w:r w:rsidR="00AE2674">
        <w:rPr>
          <w:lang w:eastAsia="en-GB"/>
        </w:rPr>
        <w:t>:</w:t>
      </w:r>
    </w:p>
    <w:p w14:paraId="69B45736" w14:textId="6CE249FB" w:rsidR="00AE2674" w:rsidRDefault="009809A4" w:rsidP="00AE2674">
      <w:pPr>
        <w:jc w:val="center"/>
        <w:rPr>
          <w:lang w:eastAsia="en-GB"/>
        </w:rPr>
      </w:pPr>
      <m:oMathPara>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=c*r+</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m:oMathPara>
    </w:p>
    <w:p w14:paraId="254B2B88" w14:textId="3154E500" w:rsidR="00144119" w:rsidRDefault="009809A4" w:rsidP="009809A4">
      <w:pPr>
        <w:rPr>
          <w:lang w:eastAsia="en-GB"/>
        </w:rPr>
      </w:pPr>
      <w:r>
        <w:rPr>
          <w:lang w:eastAsia="en-GB"/>
        </w:rPr>
        <w:lastRenderedPageBreak/>
        <w:t xml:space="preserve">Variable </w:t>
      </w:r>
      <m:oMath>
        <m:r>
          <w:rPr>
            <w:rFonts w:ascii="Cambria Math" w:hAnsi="Cambria Math"/>
            <w:lang w:eastAsia="en-GB"/>
          </w:rPr>
          <m:t>c</m:t>
        </m:r>
      </m:oMath>
      <w:r>
        <w:rPr>
          <w:lang w:eastAsia="en-GB"/>
        </w:rPr>
        <w:t xml:space="preserve"> </w:t>
      </w:r>
      <w:r w:rsidR="00DB1759">
        <w:rPr>
          <w:lang w:eastAsia="en-GB"/>
        </w:rPr>
        <w:t xml:space="preserve">is </w:t>
      </w:r>
      <w:r>
        <w:rPr>
          <w:lang w:eastAsia="en-GB"/>
        </w:rPr>
        <w:t>multiplied with sphere</w:t>
      </w:r>
      <w:r w:rsidR="00881EC8">
        <w:rPr>
          <w:lang w:eastAsia="en-GB"/>
        </w:rPr>
        <w:t xml:space="preserve"> radius</w:t>
      </w:r>
      <w:r>
        <w:rPr>
          <w:lang w:eastAsia="en-GB"/>
        </w:rPr>
        <w:t xml:space="preserve"> to modify </w:t>
      </w:r>
      <w:r w:rsidR="00DB1759">
        <w:rPr>
          <w:lang w:eastAsia="en-GB"/>
        </w:rPr>
        <w:t xml:space="preserve">relative </w:t>
      </w:r>
      <w:r>
        <w:rPr>
          <w:lang w:eastAsia="en-GB"/>
        </w:rPr>
        <w:t>influence on final shape.</w:t>
      </w:r>
      <w:r w:rsidR="00384202">
        <w:rPr>
          <w:lang w:eastAsia="en-GB"/>
        </w:rPr>
        <w:t xml:space="preserve"> Larger values of </w:t>
      </w:r>
      <m:oMath>
        <m:r>
          <w:rPr>
            <w:rFonts w:ascii="Cambria Math" w:hAnsi="Cambria Math"/>
            <w:lang w:eastAsia="en-GB"/>
          </w:rPr>
          <m:t>c</m:t>
        </m:r>
      </m:oMath>
      <w:r>
        <w:rPr>
          <w:lang w:eastAsia="en-GB"/>
        </w:rPr>
        <w:t xml:space="preserve"> </w:t>
      </w:r>
      <w:r w:rsidR="00384202">
        <w:rPr>
          <w:lang w:eastAsia="en-GB"/>
        </w:rPr>
        <w:t>let spherical component to be more prominent</w:t>
      </w:r>
      <w:r w:rsidR="000657EE">
        <w:rPr>
          <w:lang w:eastAsia="en-GB"/>
        </w:rPr>
        <w:t xml:space="preserve"> than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E2163D">
        <w:rPr>
          <w:lang w:eastAsia="en-GB"/>
        </w:rPr>
        <w:t xml:space="preserve">. </w:t>
      </w:r>
      <w:r w:rsidR="00C36ED8">
        <w:rPr>
          <w:lang w:eastAsia="en-GB"/>
        </w:rPr>
        <w:t>By varying value</w:t>
      </w:r>
      <w:r w:rsidR="009A081D">
        <w:rPr>
          <w:lang w:eastAsia="en-GB"/>
        </w:rPr>
        <w:t>s</w:t>
      </w:r>
      <w:r w:rsidR="00260887" w:rsidRPr="00260887">
        <w:rPr>
          <w:rFonts w:ascii="Cambria Math" w:hAnsi="Cambria Math"/>
          <w:i/>
          <w:lang w:eastAsia="en-GB"/>
        </w:rPr>
        <w:t xml:space="preserve"> </w:t>
      </w:r>
      <m:oMath>
        <m:r>
          <w:rPr>
            <w:rFonts w:ascii="Cambria Math" w:hAnsi="Cambria Math"/>
            <w:lang w:eastAsia="en-GB"/>
          </w:rPr>
          <m:t>c</m:t>
        </m:r>
      </m:oMath>
      <w:r w:rsidR="00260887">
        <w:rPr>
          <w:rFonts w:ascii="Cambria Math" w:hAnsi="Cambria Math"/>
          <w:i/>
          <w:lang w:eastAsia="en-GB"/>
        </w:rPr>
        <w:t xml:space="preserve"> </w:t>
      </w:r>
      <w:r w:rsidR="00260887" w:rsidRPr="00260887">
        <w:rPr>
          <w:rFonts w:ascii="Cambria Math" w:hAnsi="Cambria Math"/>
          <w:iCs/>
          <w:lang w:eastAsia="en-GB"/>
        </w:rPr>
        <w:t>and</w:t>
      </w:r>
      <w:r w:rsidR="009A081D">
        <w:rPr>
          <w:lang w:eastAsia="en-GB"/>
        </w:rPr>
        <w:t xml:space="preserve"> </w:t>
      </w:r>
      <w:r w:rsidR="00260887">
        <w:rPr>
          <w:rFonts w:ascii="Cambria Math" w:hAnsi="Cambria Math"/>
        </w:rPr>
        <w:t>𝛾</w:t>
      </w:r>
      <w:r w:rsidR="00C36ED8">
        <w:rPr>
          <w:lang w:eastAsia="en-GB"/>
        </w:rPr>
        <w:t xml:space="preserve"> </w:t>
      </w:r>
      <w:r w:rsidR="002C48F5">
        <w:rPr>
          <w:lang w:eastAsia="en-GB"/>
        </w:rPr>
        <w:t xml:space="preserve">different </w:t>
      </w:r>
      <w:r w:rsidR="009A081D">
        <w:rPr>
          <w:lang w:eastAsia="en-GB"/>
        </w:rPr>
        <w:t>forms</w:t>
      </w:r>
      <w:r w:rsidR="002C48F5">
        <w:rPr>
          <w:lang w:eastAsia="en-GB"/>
        </w:rPr>
        <w:t xml:space="preserve"> could be achieved</w:t>
      </w:r>
      <w:r w:rsidR="009A081D">
        <w:rPr>
          <w:lang w:eastAsia="en-GB"/>
        </w:rPr>
        <w:t xml:space="preserve"> </w:t>
      </w:r>
      <w:r w:rsidR="009A081D">
        <w:rPr>
          <w:lang w:eastAsia="en-GB"/>
        </w:rPr>
        <w:fldChar w:fldCharType="begin"/>
      </w:r>
      <w:r w:rsidR="009A081D">
        <w:rPr>
          <w:lang w:eastAsia="en-GB"/>
        </w:rPr>
        <w:instrText xml:space="preserve"> REF _Ref112870451 \h </w:instrText>
      </w:r>
      <w:r w:rsidR="009A081D">
        <w:rPr>
          <w:lang w:eastAsia="en-GB"/>
        </w:rPr>
      </w:r>
      <w:r w:rsidR="009A081D">
        <w:rPr>
          <w:lang w:eastAsia="en-GB"/>
        </w:rPr>
        <w:fldChar w:fldCharType="separate"/>
      </w:r>
      <w:ins w:id="364" w:author="Sergei Dobrovolskii" w:date="2022-09-29T12:10:00Z">
        <w:r w:rsidR="00246863" w:rsidRPr="00072949">
          <w:rPr>
            <w:b/>
          </w:rPr>
          <w:t xml:space="preserve">Figure </w:t>
        </w:r>
        <w:r w:rsidR="00246863">
          <w:rPr>
            <w:b/>
            <w:bCs/>
            <w:noProof/>
          </w:rPr>
          <w:t>12</w:t>
        </w:r>
      </w:ins>
      <w:del w:id="365" w:author="Sergei Dobrovolskii" w:date="2022-09-29T12:08:00Z">
        <w:r w:rsidR="00C0370E" w:rsidRPr="00072949" w:rsidDel="00854F0A">
          <w:rPr>
            <w:b/>
            <w:bCs/>
          </w:rPr>
          <w:delText xml:space="preserve">Figure </w:delText>
        </w:r>
        <w:r w:rsidR="00C0370E" w:rsidDel="00854F0A">
          <w:rPr>
            <w:b/>
            <w:bCs/>
            <w:noProof/>
          </w:rPr>
          <w:delText>12</w:delText>
        </w:r>
      </w:del>
      <w:r w:rsidR="009A081D">
        <w:rPr>
          <w:lang w:eastAsia="en-GB"/>
        </w:rPr>
        <w:fldChar w:fldCharType="end"/>
      </w:r>
      <w:r w:rsidR="007F44AE">
        <w:rPr>
          <w:lang w:eastAsia="en-GB"/>
        </w:rPr>
        <w:t>.</w:t>
      </w:r>
      <w:r w:rsidR="004E2D7E">
        <w:rPr>
          <w:lang w:eastAsia="en-GB"/>
        </w:rPr>
        <w:t xml:space="preserve"> </w:t>
      </w:r>
    </w:p>
    <w:p w14:paraId="6F6C7335" w14:textId="479D93C1" w:rsidR="009809A4" w:rsidRDefault="00E9446C" w:rsidP="009809A4">
      <w:pPr>
        <w:rPr>
          <w:lang w:eastAsia="en-GB"/>
        </w:rPr>
      </w:pPr>
      <w:r>
        <w:rPr>
          <w:lang w:eastAsia="en-GB"/>
        </w:rPr>
        <w:t>FAD fluorescence signal is not ideal in reality and cannot have the same intensity over the image – it has</w:t>
      </w:r>
      <w:r w:rsidR="00D3052A">
        <w:rPr>
          <w:lang w:eastAsia="en-GB"/>
        </w:rPr>
        <w:t xml:space="preserve"> a smooth intensity distribution over the cell which is also</w:t>
      </w:r>
      <w:r w:rsidR="00486974">
        <w:rPr>
          <w:lang w:eastAsia="en-GB"/>
        </w:rPr>
        <w:t xml:space="preserve"> can be simulated by </w:t>
      </w:r>
      <w:r w:rsidR="00F45D6F">
        <w:rPr>
          <w:lang w:eastAsia="en-GB"/>
        </w:rPr>
        <w:t>proposed gradient noise space</w:t>
      </w:r>
      <w:r>
        <w:rPr>
          <w:lang w:eastAsia="en-GB"/>
        </w:rPr>
        <w:t xml:space="preserve">. </w:t>
      </w:r>
      <w:r w:rsidR="0076633C">
        <w:rPr>
          <w:lang w:eastAsia="en-GB"/>
        </w:rPr>
        <w:t xml:space="preserve">It could be applied to generated cell shape as texture. </w:t>
      </w:r>
    </w:p>
    <w:p w14:paraId="6A3117BC" w14:textId="77777777" w:rsidR="00072949" w:rsidRDefault="00072949" w:rsidP="00D74CCF">
      <w:pPr>
        <w:pStyle w:val="Grafik"/>
      </w:pPr>
      <w:r w:rsidRPr="00072949">
        <w:rPr>
          <w:noProof/>
          <w:lang w:val="de-DE"/>
        </w:rPr>
        <w:drawing>
          <wp:inline distT="0" distB="0" distL="0" distR="0" wp14:anchorId="6C4828EE" wp14:editId="5AE5D4D1">
            <wp:extent cx="2841625" cy="2452495"/>
            <wp:effectExtent l="0" t="0" r="0" b="0"/>
            <wp:docPr id="11" name="Picture 7">
              <a:extLst xmlns:a="http://schemas.openxmlformats.org/drawingml/2006/main">
                <a:ext uri="{FF2B5EF4-FFF2-40B4-BE49-F238E27FC236}">
                  <a16:creationId xmlns:a16="http://schemas.microsoft.com/office/drawing/2014/main" id="{C8B716F2-F3B3-8AC1-BEB5-AE277CCD9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B716F2-F3B3-8AC1-BEB5-AE277CCD9854}"/>
                        </a:ext>
                      </a:extLst>
                    </pic:cNvPr>
                    <pic:cNvPicPr>
                      <a:picLocks noChangeAspect="1"/>
                    </pic:cNvPicPr>
                  </pic:nvPicPr>
                  <pic:blipFill rotWithShape="1">
                    <a:blip r:embed="rId38"/>
                    <a:srcRect t="9669" b="4025"/>
                    <a:stretch/>
                  </pic:blipFill>
                  <pic:spPr bwMode="auto">
                    <a:xfrm>
                      <a:off x="0" y="0"/>
                      <a:ext cx="2882067" cy="2487399"/>
                    </a:xfrm>
                    <a:prstGeom prst="rect">
                      <a:avLst/>
                    </a:prstGeom>
                    <a:ln>
                      <a:noFill/>
                    </a:ln>
                    <a:extLst>
                      <a:ext uri="{53640926-AAD7-44D8-BBD7-CCE9431645EC}">
                        <a14:shadowObscured xmlns:a14="http://schemas.microsoft.com/office/drawing/2010/main"/>
                      </a:ext>
                    </a:extLst>
                  </pic:spPr>
                </pic:pic>
              </a:graphicData>
            </a:graphic>
          </wp:inline>
        </w:drawing>
      </w:r>
    </w:p>
    <w:p w14:paraId="27E5E56E" w14:textId="647C9910" w:rsidR="002C48F5" w:rsidRDefault="00072949" w:rsidP="00C0370E">
      <w:pPr>
        <w:pStyle w:val="Caption"/>
        <w:rPr>
          <w:rFonts w:ascii="Cambria Math" w:hAnsi="Cambria Math"/>
        </w:rPr>
      </w:pPr>
      <w:bookmarkStart w:id="366" w:name="_Ref112870451"/>
      <w:r w:rsidRPr="00072949">
        <w:rPr>
          <w:b/>
          <w:bCs w:val="0"/>
        </w:rPr>
        <w:t xml:space="preserve">Figure </w:t>
      </w:r>
      <w:r w:rsidRPr="00072949">
        <w:rPr>
          <w:b/>
          <w:bCs w:val="0"/>
        </w:rPr>
        <w:fldChar w:fldCharType="begin"/>
      </w:r>
      <w:r w:rsidRPr="00072949">
        <w:rPr>
          <w:b/>
          <w:bCs w:val="0"/>
        </w:rPr>
        <w:instrText xml:space="preserve"> SEQ Figure \* ARABIC </w:instrText>
      </w:r>
      <w:r w:rsidRPr="00072949">
        <w:rPr>
          <w:b/>
          <w:bCs w:val="0"/>
        </w:rPr>
        <w:fldChar w:fldCharType="separate"/>
      </w:r>
      <w:r w:rsidR="00246863">
        <w:rPr>
          <w:b/>
          <w:bCs w:val="0"/>
          <w:noProof/>
        </w:rPr>
        <w:t>12</w:t>
      </w:r>
      <w:r w:rsidRPr="00072949">
        <w:rPr>
          <w:b/>
          <w:bCs w:val="0"/>
        </w:rPr>
        <w:fldChar w:fldCharType="end"/>
      </w:r>
      <w:bookmarkEnd w:id="366"/>
      <w:r w:rsidRPr="00072949">
        <w:t>:</w:t>
      </w:r>
      <w:r>
        <w:t xml:space="preserve"> Visualization of </w:t>
      </w:r>
      <w:r w:rsidR="000229B1">
        <w:t>weighting</w:t>
      </w:r>
      <w:r w:rsidR="00A90C60">
        <w:t xml:space="preserve"> constants influence on resulting cell shape</w:t>
      </w:r>
      <w:r w:rsidR="0030135E">
        <w:t xml:space="preserve">. Vertical axis </w:t>
      </w:r>
      <w:r w:rsidR="0030135E">
        <w:rPr>
          <w:rFonts w:ascii="Cambria Math" w:hAnsi="Cambria Math"/>
        </w:rPr>
        <w:t xml:space="preserve">𝛾, horizontal axis </w:t>
      </w:r>
      <m:oMath>
        <m:r>
          <w:rPr>
            <w:rFonts w:ascii="Cambria Math" w:hAnsi="Cambria Math"/>
          </w:rPr>
          <m:t>c</m:t>
        </m:r>
      </m:oMath>
      <w:r w:rsidR="005304F6">
        <w:rPr>
          <w:rFonts w:ascii="Cambria Math" w:hAnsi="Cambria Math"/>
        </w:rPr>
        <w:t>.</w:t>
      </w:r>
      <w:r w:rsidR="00220029">
        <w:rPr>
          <w:rFonts w:ascii="Cambria Math" w:hAnsi="Cambria Math"/>
        </w:rPr>
        <w:t xml:space="preserve"> Shape has higher frequency features with smaller 𝛾 and </w:t>
      </w:r>
      <w:r w:rsidR="002125F6">
        <w:rPr>
          <w:rFonts w:ascii="Cambria Math" w:hAnsi="Cambria Math"/>
        </w:rPr>
        <w:t xml:space="preserve">has less noise amplitude with increasing </w:t>
      </w:r>
      <m:oMath>
        <m:r>
          <w:rPr>
            <w:rFonts w:ascii="Cambria Math" w:hAnsi="Cambria Math"/>
          </w:rPr>
          <m:t>c</m:t>
        </m:r>
      </m:oMath>
      <w:r w:rsidR="002125F6">
        <w:rPr>
          <w:rFonts w:ascii="Cambria Math" w:hAnsi="Cambria Math"/>
        </w:rPr>
        <w:t>.</w:t>
      </w:r>
    </w:p>
    <w:p w14:paraId="57E7EB68" w14:textId="1C1F3ACD" w:rsidR="00135679" w:rsidRDefault="006D3DFC" w:rsidP="00135679">
      <w:r>
        <w:t xml:space="preserve">Overall cell simulation </w:t>
      </w:r>
      <w:r w:rsidR="000845D6">
        <w:t>algorithm</w:t>
      </w:r>
      <w:r>
        <w:t xml:space="preserve"> is shown on </w:t>
      </w:r>
      <w:r w:rsidR="00BE564F">
        <w:fldChar w:fldCharType="begin"/>
      </w:r>
      <w:r w:rsidR="00BE564F">
        <w:instrText xml:space="preserve"> REF _Ref112881738 \h </w:instrText>
      </w:r>
      <w:r w:rsidR="00BE564F">
        <w:fldChar w:fldCharType="separate"/>
      </w:r>
      <w:ins w:id="367" w:author="Sergei Dobrovolskii" w:date="2022-09-29T12:10:00Z">
        <w:r w:rsidR="00246863" w:rsidRPr="006D3DFC">
          <w:rPr>
            <w:b/>
          </w:rPr>
          <w:t xml:space="preserve">Figure </w:t>
        </w:r>
        <w:r w:rsidR="00246863">
          <w:rPr>
            <w:b/>
            <w:bCs/>
            <w:noProof/>
          </w:rPr>
          <w:t>13</w:t>
        </w:r>
      </w:ins>
      <w:del w:id="368" w:author="Sergei Dobrovolskii" w:date="2022-09-29T12:08:00Z">
        <w:r w:rsidR="00C0370E" w:rsidRPr="006D3DFC" w:rsidDel="00854F0A">
          <w:rPr>
            <w:b/>
            <w:bCs/>
          </w:rPr>
          <w:delText xml:space="preserve">Figure </w:delText>
        </w:r>
        <w:r w:rsidR="00C0370E" w:rsidDel="00854F0A">
          <w:rPr>
            <w:b/>
            <w:bCs/>
            <w:noProof/>
          </w:rPr>
          <w:delText>13</w:delText>
        </w:r>
      </w:del>
      <w:r w:rsidR="00BE564F">
        <w:fldChar w:fldCharType="end"/>
      </w:r>
      <w:r w:rsidR="00BE564F">
        <w:t xml:space="preserve">. </w:t>
      </w:r>
      <w:r w:rsidR="005659C4">
        <w:t>At first,</w:t>
      </w:r>
      <w:r w:rsidR="000845D6">
        <w:t xml:space="preserve"> </w:t>
      </w:r>
      <w:r w:rsidR="005659C4">
        <w:t>n</w:t>
      </w:r>
      <w:r w:rsidR="00BE564F" w:rsidRPr="00BE564F">
        <w:t>oise space is produced</w:t>
      </w:r>
      <w:r w:rsidR="000845D6">
        <w:t xml:space="preserve"> </w:t>
      </w:r>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 xml:space="preserve"> </m:t>
        </m:r>
      </m:oMath>
      <w:r w:rsidR="00BE564F" w:rsidRPr="00BE564F">
        <w:t>and sampled to make a noise patch</w:t>
      </w:r>
      <w:r w:rsidR="000845D6">
        <w:t xml:space="preserve">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BE564F" w:rsidRPr="00BE564F">
        <w:t>, which is then added to a sphere in spherical coordinates to form a cell shape mask</w:t>
      </w:r>
      <w:r w:rsidR="005659C4">
        <w:t xml:space="preserve"> </w:t>
      </w:r>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oMath>
      <w:r w:rsidR="00BE564F" w:rsidRPr="00BE564F">
        <w:t xml:space="preserve">. A noise domain is then applied to this mask </w:t>
      </w:r>
      <w:r w:rsidR="004B4C49">
        <w:t xml:space="preserve">in cartesian space </w:t>
      </w:r>
      <w:r w:rsidR="00BE564F" w:rsidRPr="00BE564F">
        <w:t>to give a realistic intensity distribution. Two blobs with distinct parameters are generated: the cell body and the nucleus mask. The nucleus mask is then subtracted from the cell body to simulate the absence of FAD fluorescence in the nucleus. This produces a simulated cell.</w:t>
      </w:r>
    </w:p>
    <w:p w14:paraId="1F384C5A" w14:textId="61A7187D" w:rsidR="004B4C49" w:rsidRDefault="004B4C49" w:rsidP="00135679">
      <w:pPr>
        <w:rPr>
          <w:lang w:eastAsia="en-GB"/>
        </w:rPr>
      </w:pPr>
      <w:r>
        <w:rPr>
          <w:lang w:eastAsia="en-GB"/>
        </w:rPr>
        <w:t xml:space="preserve">This shape generation allows to modulate cell appearance with few parameters and generate an infinite number of cells with similar properties, that could be exploited for simulation of cell classes. In this work two cell classes were generated: Macrophage and T-Cell. Their size parameters are like real cells </w:t>
      </w:r>
      <w:sdt>
        <w:sdtPr>
          <w:rPr>
            <w:lang w:eastAsia="en-GB"/>
          </w:rPr>
          <w:id w:val="-81371864"/>
          <w:citation/>
        </w:sdtPr>
        <w:sdtContent>
          <w:r>
            <w:rPr>
              <w:lang w:eastAsia="en-GB"/>
            </w:rPr>
            <w:fldChar w:fldCharType="begin"/>
          </w:r>
          <w:r>
            <w:rPr>
              <w:lang w:eastAsia="en-GB"/>
            </w:rPr>
            <w:instrText xml:space="preserve"> CITATION 122 \l 1033 </w:instrText>
          </w:r>
          <w:r>
            <w:rPr>
              <w:lang w:eastAsia="en-GB"/>
            </w:rPr>
            <w:fldChar w:fldCharType="separate"/>
          </w:r>
          <w:r w:rsidR="00246863">
            <w:rPr>
              <w:noProof/>
              <w:lang w:eastAsia="en-GB"/>
            </w:rPr>
            <w:t>(14)</w:t>
          </w:r>
          <w:r>
            <w:rPr>
              <w:lang w:eastAsia="en-GB"/>
            </w:rPr>
            <w:fldChar w:fldCharType="end"/>
          </w:r>
        </w:sdtContent>
      </w:sdt>
      <w:r>
        <w:rPr>
          <w:lang w:eastAsia="en-GB"/>
        </w:rPr>
        <w:t>. Parameters can be found in Table 3.1.</w:t>
      </w:r>
    </w:p>
    <w:p w14:paraId="2432FFFD" w14:textId="11F7BAC6" w:rsidR="006D3DFC" w:rsidRDefault="007F01BA" w:rsidP="006D3DFC">
      <w:pPr>
        <w:keepNext/>
      </w:pPr>
      <w:r w:rsidRPr="007F01BA">
        <w:rPr>
          <w:noProof/>
          <w:lang w:val="de-DE"/>
        </w:rPr>
        <w:lastRenderedPageBreak/>
        <w:drawing>
          <wp:inline distT="0" distB="0" distL="0" distR="0" wp14:anchorId="67C4F407" wp14:editId="31CE879F">
            <wp:extent cx="5136896" cy="3135474"/>
            <wp:effectExtent l="0" t="0" r="6985" b="825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9"/>
                    <a:stretch>
                      <a:fillRect/>
                    </a:stretch>
                  </pic:blipFill>
                  <pic:spPr>
                    <a:xfrm>
                      <a:off x="0" y="0"/>
                      <a:ext cx="5149039" cy="3142886"/>
                    </a:xfrm>
                    <a:prstGeom prst="rect">
                      <a:avLst/>
                    </a:prstGeom>
                  </pic:spPr>
                </pic:pic>
              </a:graphicData>
            </a:graphic>
          </wp:inline>
        </w:drawing>
      </w:r>
    </w:p>
    <w:p w14:paraId="4C6112E2" w14:textId="789597F9" w:rsidR="006D3DFC" w:rsidRDefault="006D3DFC" w:rsidP="006D3DFC">
      <w:pPr>
        <w:pStyle w:val="Caption"/>
      </w:pPr>
      <w:bookmarkStart w:id="369" w:name="_Ref112881738"/>
      <w:r w:rsidRPr="006D3DFC">
        <w:rPr>
          <w:b/>
          <w:bCs w:val="0"/>
        </w:rPr>
        <w:t xml:space="preserve">Figure </w:t>
      </w:r>
      <w:r w:rsidRPr="006D3DFC">
        <w:rPr>
          <w:b/>
          <w:bCs w:val="0"/>
        </w:rPr>
        <w:fldChar w:fldCharType="begin"/>
      </w:r>
      <w:r w:rsidRPr="006D3DFC">
        <w:rPr>
          <w:b/>
          <w:bCs w:val="0"/>
        </w:rPr>
        <w:instrText xml:space="preserve"> SEQ Figure \* ARABIC </w:instrText>
      </w:r>
      <w:r w:rsidRPr="006D3DFC">
        <w:rPr>
          <w:b/>
          <w:bCs w:val="0"/>
        </w:rPr>
        <w:fldChar w:fldCharType="separate"/>
      </w:r>
      <w:r w:rsidR="00246863">
        <w:rPr>
          <w:b/>
          <w:bCs w:val="0"/>
          <w:noProof/>
        </w:rPr>
        <w:t>13</w:t>
      </w:r>
      <w:r w:rsidRPr="006D3DFC">
        <w:rPr>
          <w:b/>
          <w:bCs w:val="0"/>
        </w:rPr>
        <w:fldChar w:fldCharType="end"/>
      </w:r>
      <w:bookmarkEnd w:id="369"/>
      <w:r w:rsidRPr="006D3DFC">
        <w:rPr>
          <w:b/>
          <w:bCs w:val="0"/>
        </w:rPr>
        <w:t>:</w:t>
      </w:r>
      <w:r>
        <w:rPr>
          <w:b/>
          <w:bCs w:val="0"/>
        </w:rPr>
        <w:t xml:space="preserve"> </w:t>
      </w:r>
      <w:r w:rsidR="00C939CF">
        <w:t xml:space="preserve">Algorithm of cell simulation: noise space is generated and sampled to create a noise patch, </w:t>
      </w:r>
      <w:r w:rsidR="004E6BD6">
        <w:t>then</w:t>
      </w:r>
      <w:r w:rsidR="00C939CF">
        <w:t xml:space="preserve"> it is summed with a sphere</w:t>
      </w:r>
      <w:r w:rsidR="00B76030">
        <w:t xml:space="preserve"> in spherical coordinates to create a cell shape mask, </w:t>
      </w:r>
      <w:r w:rsidR="00ED71C1">
        <w:t>then</w:t>
      </w:r>
      <w:r w:rsidR="00B76030">
        <w:t xml:space="preserve"> </w:t>
      </w:r>
      <w:r w:rsidR="00C97958">
        <w:t xml:space="preserve">a noise domain is applied on this mask to create a natural intensity distribution. </w:t>
      </w:r>
      <w:r w:rsidR="001063D6">
        <w:t xml:space="preserve">Two blobs with different settings are created </w:t>
      </w:r>
      <w:r w:rsidR="006D52A5">
        <w:t xml:space="preserve">- cell body and nucleus mask. Then </w:t>
      </w:r>
      <w:r w:rsidR="00092B7F">
        <w:t xml:space="preserve">nucleus mask is subtracted from cell body </w:t>
      </w:r>
      <w:r w:rsidR="001063D6">
        <w:t>to imitate</w:t>
      </w:r>
      <w:r w:rsidR="00944440">
        <w:t xml:space="preserve"> no FAD fluorescence in </w:t>
      </w:r>
      <w:r w:rsidR="00092B7F">
        <w:t>nucleus region</w:t>
      </w:r>
      <w:r w:rsidR="00944440">
        <w:t>.</w:t>
      </w:r>
      <w:r w:rsidR="00092B7F">
        <w:t xml:space="preserve"> That results in a simulated cell.</w:t>
      </w:r>
    </w:p>
    <w:p w14:paraId="4D2B9552" w14:textId="77777777" w:rsidR="00E31B25" w:rsidRPr="004B1D5F" w:rsidRDefault="00E31B25" w:rsidP="00D74CCF"/>
    <w:p w14:paraId="668745C7" w14:textId="34A9409C" w:rsidR="001B73B6" w:rsidRDefault="005B3C7C" w:rsidP="00901ADB">
      <w:pPr>
        <w:pStyle w:val="Heading3"/>
      </w:pPr>
      <w:bookmarkStart w:id="370" w:name="_Toc115345815"/>
      <w:r>
        <w:t>Stack generation</w:t>
      </w:r>
      <w:bookmarkEnd w:id="370"/>
    </w:p>
    <w:p w14:paraId="55E431C6" w14:textId="41523CBF" w:rsidR="00577EF2" w:rsidRDefault="005B3C7C" w:rsidP="005B3C7C">
      <w:r>
        <w:t>Simulation of a single cell is a starting point of stack creation</w:t>
      </w:r>
      <w:r w:rsidR="004A49AD">
        <w:t>. A canvas full of cells and obstructions could mimic r</w:t>
      </w:r>
      <w:r w:rsidR="00E566BA">
        <w:t xml:space="preserve">ealistic images of colon tissue. </w:t>
      </w:r>
      <w:r w:rsidR="00577EF2">
        <w:t xml:space="preserve">In this simulation framework cell placement is done </w:t>
      </w:r>
      <w:r w:rsidR="00CB3BCF">
        <w:t>as in this algorithm</w:t>
      </w:r>
      <w:r w:rsidR="00F40A7D">
        <w:t xml:space="preserve">: </w:t>
      </w:r>
    </w:p>
    <w:p w14:paraId="67BE757C" w14:textId="1C9891D6" w:rsidR="00CD5AD9" w:rsidRDefault="00CD5AD9" w:rsidP="00F40A7D">
      <w:pPr>
        <w:pStyle w:val="ListParagraph"/>
        <w:numPr>
          <w:ilvl w:val="0"/>
          <w:numId w:val="21"/>
        </w:numPr>
      </w:pPr>
      <w:r>
        <w:t>Generate a cell.</w:t>
      </w:r>
    </w:p>
    <w:p w14:paraId="33EF8DCB" w14:textId="1247CE35" w:rsidR="00F40A7D" w:rsidRDefault="00101F30" w:rsidP="00F40A7D">
      <w:pPr>
        <w:pStyle w:val="ListParagraph"/>
        <w:numPr>
          <w:ilvl w:val="0"/>
          <w:numId w:val="21"/>
        </w:numPr>
      </w:pPr>
      <w:r>
        <w:t>Cell mask is placed in random place on the stack</w:t>
      </w:r>
    </w:p>
    <w:p w14:paraId="68181891" w14:textId="3102DB70" w:rsidR="00101F30" w:rsidRDefault="00101F30" w:rsidP="00F40A7D">
      <w:pPr>
        <w:pStyle w:val="ListParagraph"/>
        <w:numPr>
          <w:ilvl w:val="0"/>
          <w:numId w:val="21"/>
        </w:numPr>
      </w:pPr>
      <w:r>
        <w:t xml:space="preserve">If cell mask overlaps with </w:t>
      </w:r>
      <w:r w:rsidR="003C6600">
        <w:t>stack</w:t>
      </w:r>
      <w:r>
        <w:t xml:space="preserve"> mask</w:t>
      </w:r>
      <w:r w:rsidR="0022047E">
        <w:t xml:space="preserve">, then go to </w:t>
      </w:r>
      <w:r w:rsidR="00CD5AD9">
        <w:t>2</w:t>
      </w:r>
      <w:r w:rsidR="0022047E">
        <w:t>.</w:t>
      </w:r>
    </w:p>
    <w:p w14:paraId="48157B23" w14:textId="2D72BE83" w:rsidR="0022047E" w:rsidRDefault="0022047E" w:rsidP="00F40A7D">
      <w:pPr>
        <w:pStyle w:val="ListParagraph"/>
        <w:numPr>
          <w:ilvl w:val="0"/>
          <w:numId w:val="21"/>
        </w:numPr>
      </w:pPr>
      <w:r>
        <w:t xml:space="preserve">Place a cell </w:t>
      </w:r>
      <w:r w:rsidR="003C6600">
        <w:t>image in the stack and add cell mask to stack mask.</w:t>
      </w:r>
    </w:p>
    <w:p w14:paraId="08390FF3" w14:textId="772BEF2E" w:rsidR="00636237" w:rsidRDefault="00CB3BCF" w:rsidP="00636237">
      <w:pPr>
        <w:pStyle w:val="ListParagraph"/>
        <w:numPr>
          <w:ilvl w:val="0"/>
          <w:numId w:val="21"/>
        </w:numPr>
      </w:pPr>
      <w:r>
        <w:t>Repeat</w:t>
      </w:r>
      <w:r w:rsidR="00E41B37">
        <w:t xml:space="preserve"> with a new cell until number of cells or there will be no place to put a cell</w:t>
      </w:r>
      <w:r w:rsidR="002C1FC0">
        <w:t xml:space="preserve"> or number of tries exceeds </w:t>
      </w:r>
      <w:r w:rsidR="006923B0">
        <w:t>the</w:t>
      </w:r>
      <w:r w:rsidR="002C1FC0">
        <w:t xml:space="preserve"> limit</w:t>
      </w:r>
      <w:r w:rsidR="00E41B37">
        <w:t>.</w:t>
      </w:r>
    </w:p>
    <w:p w14:paraId="05C4F76B" w14:textId="77777777" w:rsidR="0084299C" w:rsidRDefault="0084299C" w:rsidP="0084299C"/>
    <w:p w14:paraId="5912E93C" w14:textId="70DEE1E8" w:rsidR="005B3C7C" w:rsidRPr="00842A19" w:rsidRDefault="008139CA" w:rsidP="005B3C7C">
      <w:r>
        <w:lastRenderedPageBreak/>
        <w:t>To make cell distribution more realistic</w:t>
      </w:r>
      <w:r w:rsidR="004B1D5F">
        <w:t>,</w:t>
      </w:r>
      <w:r>
        <w:t xml:space="preserve"> crypts were added to simulation. </w:t>
      </w:r>
      <w:r w:rsidR="00E566BA">
        <w:t xml:space="preserve">Those structures usually do not contribute to FAD fluorescence channel, </w:t>
      </w:r>
      <w:r w:rsidR="002D5943">
        <w:t xml:space="preserve">and </w:t>
      </w:r>
      <w:r w:rsidR="00015148">
        <w:t xml:space="preserve">only displace cells from image. Simulation of this obstruction is simple and </w:t>
      </w:r>
      <w:r w:rsidR="00F41547">
        <w:t xml:space="preserve">may be reached </w:t>
      </w:r>
      <w:r w:rsidR="00015148">
        <w:t xml:space="preserve">in the same manner as simulated cells </w:t>
      </w:r>
      <w:r w:rsidR="001A73E6">
        <w:t>–</w:t>
      </w:r>
      <w:r w:rsidR="00015148">
        <w:t xml:space="preserve"> </w:t>
      </w:r>
      <w:r w:rsidR="001A73E6">
        <w:t xml:space="preserve">by creating a blob, but in </w:t>
      </w:r>
      <w:r w:rsidR="00001C9C">
        <w:t>two-dimensional</w:t>
      </w:r>
      <w:r w:rsidR="001A73E6">
        <w:t xml:space="preserve"> case, because usually crypts </w:t>
      </w:r>
      <w:r w:rsidR="00001C9C">
        <w:t>are distributed along depth axis</w:t>
      </w:r>
      <w:r w:rsidR="00B92BCC">
        <w:t xml:space="preserve"> </w:t>
      </w:r>
      <w:r w:rsidR="005F4DA9">
        <w:fldChar w:fldCharType="begin"/>
      </w:r>
      <w:r w:rsidR="005F4DA9">
        <w:instrText xml:space="preserve"> REF _Ref113189748 \h </w:instrText>
      </w:r>
      <w:r w:rsidR="005F4DA9">
        <w:fldChar w:fldCharType="separate"/>
      </w:r>
      <w:ins w:id="371" w:author="Sergei Dobrovolskii" w:date="2022-09-29T12:10:00Z">
        <w:r w:rsidR="00246863" w:rsidRPr="00B92BCC">
          <w:rPr>
            <w:b/>
          </w:rPr>
          <w:t xml:space="preserve">Figure </w:t>
        </w:r>
        <w:r w:rsidR="00246863">
          <w:rPr>
            <w:b/>
            <w:bCs/>
            <w:noProof/>
          </w:rPr>
          <w:t>14</w:t>
        </w:r>
      </w:ins>
      <w:del w:id="372" w:author="Sergei Dobrovolskii" w:date="2022-09-29T12:08:00Z">
        <w:r w:rsidR="00C0370E" w:rsidRPr="00B92BCC" w:rsidDel="00854F0A">
          <w:rPr>
            <w:b/>
            <w:bCs/>
          </w:rPr>
          <w:delText xml:space="preserve">Figure </w:delText>
        </w:r>
        <w:r w:rsidR="00C0370E" w:rsidDel="00854F0A">
          <w:rPr>
            <w:b/>
            <w:bCs/>
            <w:noProof/>
          </w:rPr>
          <w:delText>14</w:delText>
        </w:r>
      </w:del>
      <w:r w:rsidR="005F4DA9">
        <w:fldChar w:fldCharType="end"/>
      </w:r>
      <w:r w:rsidR="00B90BBE">
        <w:t>.</w:t>
      </w:r>
      <w:r w:rsidR="001C6362">
        <w:t xml:space="preserve"> Afterwards this blob is used as mask to restrict placement of cells</w:t>
      </w:r>
      <w:r w:rsidR="00636237">
        <w:t>. By following this algorithm, immune cell distribution on simulated stacks was achieved.</w:t>
      </w:r>
    </w:p>
    <w:p w14:paraId="4BE8017E" w14:textId="77777777" w:rsidR="00B92BCC" w:rsidRDefault="00C4305D" w:rsidP="00636237">
      <w:pPr>
        <w:keepNext/>
        <w:jc w:val="center"/>
      </w:pPr>
      <w:r w:rsidRPr="00C4305D">
        <w:rPr>
          <w:noProof/>
          <w:lang w:val="de-DE"/>
        </w:rPr>
        <w:drawing>
          <wp:inline distT="0" distB="0" distL="0" distR="0" wp14:anchorId="4D55724C" wp14:editId="4DABE4B4">
            <wp:extent cx="5035468" cy="28489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7239" cy="2929157"/>
                    </a:xfrm>
                    <a:prstGeom prst="rect">
                      <a:avLst/>
                    </a:prstGeom>
                  </pic:spPr>
                </pic:pic>
              </a:graphicData>
            </a:graphic>
          </wp:inline>
        </w:drawing>
      </w:r>
    </w:p>
    <w:p w14:paraId="0FD98250" w14:textId="47C418B0" w:rsidR="00014A05" w:rsidRDefault="00B92BCC" w:rsidP="00B92BCC">
      <w:pPr>
        <w:pStyle w:val="Caption"/>
      </w:pPr>
      <w:bookmarkStart w:id="373" w:name="_Ref113189748"/>
      <w:r w:rsidRPr="00B92BCC">
        <w:rPr>
          <w:b/>
          <w:bCs w:val="0"/>
        </w:rPr>
        <w:t xml:space="preserve">Figure </w:t>
      </w:r>
      <w:r w:rsidRPr="00B92BCC">
        <w:rPr>
          <w:b/>
          <w:bCs w:val="0"/>
        </w:rPr>
        <w:fldChar w:fldCharType="begin"/>
      </w:r>
      <w:r w:rsidRPr="00B92BCC">
        <w:rPr>
          <w:b/>
          <w:bCs w:val="0"/>
        </w:rPr>
        <w:instrText xml:space="preserve"> SEQ Figure \* ARABIC </w:instrText>
      </w:r>
      <w:r w:rsidRPr="00B92BCC">
        <w:rPr>
          <w:b/>
          <w:bCs w:val="0"/>
        </w:rPr>
        <w:fldChar w:fldCharType="separate"/>
      </w:r>
      <w:r w:rsidR="00246863">
        <w:rPr>
          <w:b/>
          <w:bCs w:val="0"/>
          <w:noProof/>
        </w:rPr>
        <w:t>14</w:t>
      </w:r>
      <w:r w:rsidRPr="00B92BCC">
        <w:rPr>
          <w:b/>
          <w:bCs w:val="0"/>
        </w:rPr>
        <w:fldChar w:fldCharType="end"/>
      </w:r>
      <w:bookmarkEnd w:id="373"/>
      <w:r w:rsidRPr="00B92BCC">
        <w:rPr>
          <w:b/>
          <w:bCs w:val="0"/>
        </w:rPr>
        <w:t>:</w:t>
      </w:r>
      <w:r>
        <w:rPr>
          <w:b/>
          <w:bCs w:val="0"/>
        </w:rPr>
        <w:t xml:space="preserve"> </w:t>
      </w:r>
      <w:r w:rsidR="00E048B9">
        <w:t xml:space="preserve">Real stack acquired at MBT FAU </w:t>
      </w:r>
      <w:r w:rsidR="005F4DA9">
        <w:t>Erlangen</w:t>
      </w:r>
      <w:r w:rsidR="00E048B9">
        <w:t xml:space="preserve">. Human colon tissue sample, </w:t>
      </w:r>
      <w:r w:rsidR="00A4442D">
        <w:t xml:space="preserve">red – FAD, green – NADG, blue – SHG. </w:t>
      </w:r>
      <w:r w:rsidR="003B0698">
        <w:t>Dashed lines represent crypts in colon tissue. Blue channel shows collagen matrix</w:t>
      </w:r>
      <w:r w:rsidR="005F4DA9">
        <w:t>. Yellow (combination of FAD and NADH) shows immune cells.</w:t>
      </w:r>
      <w:r w:rsidR="00014A05" w:rsidRPr="00014A05">
        <w:t xml:space="preserve"> </w:t>
      </w:r>
    </w:p>
    <w:p w14:paraId="57F2073D" w14:textId="1F421ECE" w:rsidR="002D3FE3" w:rsidRDefault="000A1225" w:rsidP="000A1225">
      <w:pPr>
        <w:pStyle w:val="Heading2"/>
      </w:pPr>
      <w:bookmarkStart w:id="374" w:name="_Ref114815797"/>
      <w:bookmarkStart w:id="375" w:name="_Ref114815813"/>
      <w:bookmarkStart w:id="376" w:name="_Toc115345816"/>
      <w:r>
        <w:t>MBT-net</w:t>
      </w:r>
      <w:bookmarkEnd w:id="374"/>
      <w:bookmarkEnd w:id="375"/>
      <w:bookmarkEnd w:id="376"/>
    </w:p>
    <w:p w14:paraId="679F11F7" w14:textId="583C42C2" w:rsidR="00817A4D" w:rsidRDefault="000A1225" w:rsidP="000A1225">
      <w:pPr>
        <w:pStyle w:val="BodyText"/>
      </w:pPr>
      <w:r>
        <w:t xml:space="preserve">Another important part of this project is a creation of neural network that could localize and classify cells in a three-dimensional stack. In this work we introduce and MBT-net </w:t>
      </w:r>
      <w:r w:rsidR="00B8459E">
        <w:fldChar w:fldCharType="begin"/>
      </w:r>
      <w:r w:rsidR="00B8459E">
        <w:instrText xml:space="preserve"> REF _Ref113200254 \h </w:instrText>
      </w:r>
      <w:r w:rsidR="00B8459E">
        <w:fldChar w:fldCharType="separate"/>
      </w:r>
      <w:ins w:id="377" w:author="Sergei Dobrovolskii" w:date="2022-09-29T12:10:00Z">
        <w:r w:rsidR="00246863">
          <w:rPr>
            <w:b/>
            <w:bCs/>
            <w:lang w:val="en-GB"/>
          </w:rPr>
          <w:t>Error! Reference source not found.</w:t>
        </w:r>
      </w:ins>
      <w:r w:rsidR="00B8459E">
        <w:fldChar w:fldCharType="end"/>
      </w:r>
      <w:r w:rsidR="00BE45A5">
        <w:t xml:space="preserve">, </w:t>
      </w:r>
      <w:r>
        <w:t xml:space="preserve">a network for segmentation and classification purposes that exploits efficient strategies </w:t>
      </w:r>
      <w:r w:rsidR="005170D4">
        <w:t xml:space="preserve">proposed by community </w:t>
      </w:r>
      <w:r>
        <w:t xml:space="preserve">and put them all in a single network. MBT-net is built around a popular network architecture called LinkNet </w:t>
      </w:r>
      <w:sdt>
        <w:sdtPr>
          <w:id w:val="986908059"/>
          <w:citation/>
        </w:sdtPr>
        <w:sdtContent>
          <w:r>
            <w:fldChar w:fldCharType="begin"/>
          </w:r>
          <w:r>
            <w:instrText xml:space="preserve"> CITATION Abh17 \l 1033 </w:instrText>
          </w:r>
          <w:r>
            <w:fldChar w:fldCharType="separate"/>
          </w:r>
          <w:r w:rsidR="00246863">
            <w:rPr>
              <w:noProof/>
            </w:rPr>
            <w:t>(15)</w:t>
          </w:r>
          <w:r>
            <w:fldChar w:fldCharType="end"/>
          </w:r>
        </w:sdtContent>
      </w:sdt>
      <w:r>
        <w:t xml:space="preserve">. </w:t>
      </w:r>
      <w:r w:rsidR="00F3041B">
        <w:t xml:space="preserve">That is an encoder decoder network that </w:t>
      </w:r>
      <w:r w:rsidR="00A11B0B">
        <w:t>outputs</w:t>
      </w:r>
      <w:r w:rsidR="000D28BC">
        <w:t xml:space="preserve"> a tensor of the same resolution as an input tensor but multiplied by number of classes. It </w:t>
      </w:r>
      <w:r>
        <w:t xml:space="preserve">uses </w:t>
      </w:r>
      <w:r w:rsidR="00BB1EC6">
        <w:t xml:space="preserve">summation as a </w:t>
      </w:r>
      <w:r>
        <w:t xml:space="preserve">skipped connection </w:t>
      </w:r>
      <w:r w:rsidR="00BB1EC6">
        <w:t>to save memory and speed-up training process.</w:t>
      </w:r>
    </w:p>
    <w:p w14:paraId="5F409B6F" w14:textId="77777777" w:rsidR="004B1D5F" w:rsidRDefault="004B1D5F" w:rsidP="004B1D5F">
      <w:pPr>
        <w:pStyle w:val="BodyText"/>
        <w:keepNext/>
        <w:jc w:val="center"/>
      </w:pPr>
      <w:r w:rsidRPr="00E927AD">
        <w:rPr>
          <w:noProof/>
          <w:lang w:val="de-DE"/>
        </w:rPr>
        <w:lastRenderedPageBreak/>
        <w:drawing>
          <wp:inline distT="0" distB="0" distL="0" distR="0" wp14:anchorId="79567987" wp14:editId="058119C5">
            <wp:extent cx="5039360" cy="2623820"/>
            <wp:effectExtent l="0" t="0" r="2540" b="5080"/>
            <wp:docPr id="5"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1"/>
                    <a:stretch>
                      <a:fillRect/>
                    </a:stretch>
                  </pic:blipFill>
                  <pic:spPr>
                    <a:xfrm>
                      <a:off x="0" y="0"/>
                      <a:ext cx="5039360" cy="2623820"/>
                    </a:xfrm>
                    <a:prstGeom prst="rect">
                      <a:avLst/>
                    </a:prstGeom>
                  </pic:spPr>
                </pic:pic>
              </a:graphicData>
            </a:graphic>
          </wp:inline>
        </w:drawing>
      </w:r>
    </w:p>
    <w:p w14:paraId="52850CE9" w14:textId="6F51AEE7" w:rsidR="004B1D5F" w:rsidRPr="004B1D5F" w:rsidRDefault="004B1D5F" w:rsidP="004B1D5F">
      <w:pPr>
        <w:pStyle w:val="Caption"/>
      </w:pPr>
      <w:r w:rsidRPr="00AF1419">
        <w:rPr>
          <w:b/>
          <w:bCs w:val="0"/>
        </w:rPr>
        <w:t xml:space="preserve">Figure </w:t>
      </w:r>
      <w:r w:rsidRPr="00AF1419">
        <w:rPr>
          <w:b/>
          <w:bCs w:val="0"/>
        </w:rPr>
        <w:fldChar w:fldCharType="begin"/>
      </w:r>
      <w:r w:rsidRPr="00AF1419">
        <w:rPr>
          <w:b/>
          <w:bCs w:val="0"/>
        </w:rPr>
        <w:instrText xml:space="preserve"> SEQ Figure \* ARABIC </w:instrText>
      </w:r>
      <w:r w:rsidRPr="00AF1419">
        <w:rPr>
          <w:b/>
          <w:bCs w:val="0"/>
        </w:rPr>
        <w:fldChar w:fldCharType="separate"/>
      </w:r>
      <w:r w:rsidR="00246863">
        <w:rPr>
          <w:b/>
          <w:bCs w:val="0"/>
          <w:noProof/>
        </w:rPr>
        <w:t>15</w:t>
      </w:r>
      <w:r w:rsidRPr="00AF1419">
        <w:rPr>
          <w:b/>
          <w:bCs w:val="0"/>
        </w:rPr>
        <w:fldChar w:fldCharType="end"/>
      </w:r>
      <w:r w:rsidRPr="00AF1419">
        <w:rPr>
          <w:b/>
          <w:bCs w:val="0"/>
        </w:rPr>
        <w:t>:</w:t>
      </w:r>
      <w:r>
        <w:rPr>
          <w:b/>
          <w:bCs w:val="0"/>
        </w:rPr>
        <w:t xml:space="preserve"> </w:t>
      </w:r>
      <w:r>
        <w:t>MBT-net architecture. Orange – encoder blocks, Blue – decoder blocks. For simplicity reasons visualization is done in two dimensions. Every block is at scale to tensor shape.</w:t>
      </w:r>
    </w:p>
    <w:p w14:paraId="32F0BDB8" w14:textId="10D25CB1" w:rsidR="000A1225" w:rsidRDefault="00B8459E" w:rsidP="000A1225">
      <w:pPr>
        <w:pStyle w:val="BodyText"/>
      </w:pPr>
      <w:r>
        <w:t xml:space="preserve">Every encoder </w:t>
      </w:r>
      <w:r w:rsidR="00BE45A5">
        <w:t xml:space="preserve">block is structured </w:t>
      </w:r>
      <w:r w:rsidR="000A5391">
        <w:t>as following</w:t>
      </w:r>
      <w:r w:rsidR="00BE45A5">
        <w:t xml:space="preserve">: Batch normalization layer, </w:t>
      </w:r>
      <w:r w:rsidR="006141CD">
        <w:t>2</w:t>
      </w:r>
      <w:r w:rsidR="00A220D8">
        <w:t xml:space="preserve"> x (Convolution3</w:t>
      </w:r>
      <w:r w:rsidR="006141CD">
        <w:t>D</w:t>
      </w:r>
      <w:r w:rsidR="00A220D8">
        <w:t>, LeakyReLU)</w:t>
      </w:r>
      <w:r w:rsidR="006141CD">
        <w:t xml:space="preserve">, MaxPool3D. Batch normalization is required at every encoder block input to </w:t>
      </w:r>
      <w:r w:rsidR="001A3044">
        <w:t xml:space="preserve">reduce effect of numerical </w:t>
      </w:r>
      <w:r w:rsidR="00EC5140">
        <w:t xml:space="preserve">instability </w:t>
      </w:r>
      <w:sdt>
        <w:sdtPr>
          <w:id w:val="-1589833992"/>
          <w:citation/>
        </w:sdtPr>
        <w:sdtContent>
          <w:r w:rsidR="00EC5140">
            <w:fldChar w:fldCharType="begin"/>
          </w:r>
          <w:r w:rsidR="00EC5140">
            <w:instrText xml:space="preserve"> CITATION Joh18 \l 1033 </w:instrText>
          </w:r>
          <w:r w:rsidR="00EC5140">
            <w:fldChar w:fldCharType="separate"/>
          </w:r>
          <w:r w:rsidR="00246863">
            <w:rPr>
              <w:noProof/>
            </w:rPr>
            <w:t>(16)</w:t>
          </w:r>
          <w:r w:rsidR="00EC5140">
            <w:fldChar w:fldCharType="end"/>
          </w:r>
        </w:sdtContent>
      </w:sdt>
      <w:r w:rsidR="00482A59">
        <w:t>. Then comes two times</w:t>
      </w:r>
      <w:r w:rsidR="00EC5140">
        <w:t xml:space="preserve"> </w:t>
      </w:r>
      <w:r w:rsidR="00482A59">
        <w:t xml:space="preserve">convolution layers </w:t>
      </w:r>
      <w:r w:rsidR="00A059FA">
        <w:t>with three-dimensional</w:t>
      </w:r>
      <w:r w:rsidR="00D72257">
        <w:t xml:space="preserve"> </w:t>
      </w:r>
      <w:r w:rsidR="00A059FA">
        <w:t xml:space="preserve">kernels </w:t>
      </w:r>
      <w:r w:rsidR="003063EF">
        <w:t xml:space="preserve">3 x 3 x 3 and padding 2 stride 1. </w:t>
      </w:r>
      <w:r w:rsidR="00817A4D">
        <w:t>After each convolution a</w:t>
      </w:r>
      <w:r w:rsidR="00A059FA">
        <w:t xml:space="preserve"> non-linearity function Leaky Rectified Linear Unit</w:t>
      </w:r>
      <w:r w:rsidR="00D72257">
        <w:t xml:space="preserve"> </w:t>
      </w:r>
      <w:r w:rsidR="00817A4D">
        <w:t>was added</w:t>
      </w:r>
      <w:r w:rsidR="00A059FA">
        <w:t xml:space="preserve">. </w:t>
      </w:r>
      <w:r w:rsidR="00B70737">
        <w:t xml:space="preserve">It was used instead of well-known ReLU because of better accuracy and </w:t>
      </w:r>
      <w:r w:rsidR="00F7656C">
        <w:t xml:space="preserve">no issues like dying neurons </w:t>
      </w:r>
      <w:sdt>
        <w:sdtPr>
          <w:id w:val="1576556986"/>
          <w:citation/>
        </w:sdtPr>
        <w:sdtContent>
          <w:r w:rsidR="00F7656C">
            <w:fldChar w:fldCharType="begin"/>
          </w:r>
          <w:r w:rsidR="00F7656C">
            <w:instrText xml:space="preserve"> CITATION Jai18 \l 1033 </w:instrText>
          </w:r>
          <w:r w:rsidR="00F7656C">
            <w:fldChar w:fldCharType="separate"/>
          </w:r>
          <w:r w:rsidR="00246863">
            <w:rPr>
              <w:noProof/>
            </w:rPr>
            <w:t>(17)</w:t>
          </w:r>
          <w:r w:rsidR="00F7656C">
            <w:fldChar w:fldCharType="end"/>
          </w:r>
        </w:sdtContent>
      </w:sdt>
      <w:r w:rsidR="00F7656C">
        <w:t>.</w:t>
      </w:r>
      <w:r w:rsidR="00817A4D">
        <w:t xml:space="preserve"> </w:t>
      </w:r>
    </w:p>
    <w:p w14:paraId="1AE5132E" w14:textId="561B6060" w:rsidR="00817A4D" w:rsidRDefault="00817A4D" w:rsidP="000A1225">
      <w:pPr>
        <w:pStyle w:val="BodyText"/>
      </w:pPr>
      <w:r>
        <w:t xml:space="preserve">Every decoder block </w:t>
      </w:r>
      <w:r w:rsidR="00630B72">
        <w:t xml:space="preserve">is structured </w:t>
      </w:r>
      <w:r w:rsidR="000A5391">
        <w:t>as following</w:t>
      </w:r>
      <w:r w:rsidR="00630B72">
        <w:t>: trilinear interpolation layer</w:t>
      </w:r>
      <w:r w:rsidR="000A5391">
        <w:t xml:space="preserve"> for input </w:t>
      </w:r>
      <w:r w:rsidR="00D13281">
        <w:t>up sampling, Batch normalization layer, 2 x (Convolution3D, LeakyReLU)</w:t>
      </w:r>
      <w:r w:rsidR="00485835">
        <w:t xml:space="preserve">. For up sampling purposes </w:t>
      </w:r>
      <w:r w:rsidR="00CF2306">
        <w:t>the interpolation</w:t>
      </w:r>
      <w:r w:rsidR="00485835">
        <w:t xml:space="preserve"> approach from </w:t>
      </w:r>
      <w:sdt>
        <w:sdtPr>
          <w:id w:val="-106815574"/>
          <w:citation/>
        </w:sdtPr>
        <w:sdtContent>
          <w:r w:rsidR="00373D33">
            <w:fldChar w:fldCharType="begin"/>
          </w:r>
          <w:r w:rsidR="00373D33">
            <w:instrText xml:space="preserve"> CITATION Cha16 \l 1033 </w:instrText>
          </w:r>
          <w:r w:rsidR="00373D33">
            <w:fldChar w:fldCharType="separate"/>
          </w:r>
          <w:r w:rsidR="00246863">
            <w:rPr>
              <w:noProof/>
            </w:rPr>
            <w:t>(18)</w:t>
          </w:r>
          <w:r w:rsidR="00373D33">
            <w:fldChar w:fldCharType="end"/>
          </w:r>
        </w:sdtContent>
      </w:sdt>
      <w:r w:rsidR="00C34491">
        <w:t xml:space="preserve"> was used.</w:t>
      </w:r>
    </w:p>
    <w:p w14:paraId="21553138" w14:textId="391C7A67" w:rsidR="008A2F39" w:rsidRDefault="00EF1888" w:rsidP="008C2F26">
      <w:r>
        <w:t xml:space="preserve">Every encoder </w:t>
      </w:r>
      <w:r w:rsidR="00E50C7D">
        <w:t xml:space="preserve">has a </w:t>
      </w:r>
      <w:r w:rsidR="00CB5BE8">
        <w:t xml:space="preserve">single </w:t>
      </w:r>
      <w:r w:rsidR="00E50C7D">
        <w:t xml:space="preserve">skipped connection to </w:t>
      </w:r>
      <w:r w:rsidR="00CB5BE8">
        <w:t>decoder as on the image. As explained previously skipped connection are done via summation. As a final activation function SoftMax was used</w:t>
      </w:r>
      <w:r w:rsidR="003230C7">
        <w:t>:</w:t>
      </w:r>
    </w:p>
    <w:p w14:paraId="52378674" w14:textId="77777777" w:rsidR="00AE1B9F" w:rsidRPr="00AE1B9F" w:rsidRDefault="00AE1B9F" w:rsidP="008C2F26">
      <w:pPr>
        <w:rPr>
          <w:lang w:val="ru-RU"/>
        </w:rPr>
      </w:pPr>
      <m:oMathPara>
        <m:oMath>
          <m:r>
            <w:rPr>
              <w:rFonts w:ascii="Cambria Math" w:hAnsi="Cambria Math"/>
              <w:lang w:val="ru-RU"/>
            </w:rPr>
            <m:t>Softmax</m:t>
          </m:r>
          <m:d>
            <m:dPr>
              <m:ctrlPr>
                <w:rPr>
                  <w:rFonts w:ascii="Cambria Math" w:hAnsi="Cambria Math"/>
                  <w:i/>
                  <w:lang w:val="ru-RU"/>
                </w:rPr>
              </m:ctrlPr>
            </m:dPr>
            <m:e>
              <m:r>
                <w:rPr>
                  <w:rFonts w:ascii="Cambria Math" w:hAnsi="Cambria Math"/>
                  <w:lang w:val="ru-RU"/>
                </w:rPr>
                <m:t>x</m:t>
              </m:r>
            </m:e>
          </m:d>
          <m:r>
            <w:rPr>
              <w:rFonts w:ascii="Cambria Math" w:hAnsi="Cambria Math"/>
              <w:lang w:val="ru-RU"/>
            </w:rPr>
            <m:t xml:space="preserve">=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m:t>
          </m:r>
          <m:f>
            <m:fPr>
              <m:ctrlPr>
                <w:rPr>
                  <w:rFonts w:ascii="Cambria Math" w:hAnsi="Cambria Math"/>
                  <w:i/>
                  <w:lang w:val="ru-RU"/>
                </w:rPr>
              </m:ctrlPr>
            </m:fPr>
            <m:num>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rPr>
                        <m:t>x</m:t>
                      </m:r>
                    </m:e>
                    <m:sub>
                      <m:r>
                        <w:rPr>
                          <w:rFonts w:ascii="Cambria Math" w:hAnsi="Cambria Math"/>
                          <w:lang w:val="ru-RU"/>
                        </w:rPr>
                        <m:t>k</m:t>
                      </m:r>
                    </m:sub>
                  </m:sSub>
                </m:sup>
              </m:sSup>
            </m:num>
            <m:den>
              <m:nary>
                <m:naryPr>
                  <m:chr m:val="∑"/>
                  <m:limLoc m:val="subSup"/>
                  <m:ctrlPr>
                    <w:rPr>
                      <w:rFonts w:ascii="Cambria Math" w:hAnsi="Cambria Math"/>
                      <w:i/>
                      <w:lang w:val="ru-RU"/>
                    </w:rPr>
                  </m:ctrlPr>
                </m:naryPr>
                <m:sub>
                  <m:r>
                    <w:rPr>
                      <w:rFonts w:ascii="Cambria Math" w:hAnsi="Cambria Math"/>
                      <w:lang w:val="ru-RU"/>
                    </w:rPr>
                    <m:t>j=1</m:t>
                  </m:r>
                </m:sub>
                <m:sup>
                  <m:r>
                    <w:rPr>
                      <w:rFonts w:ascii="Cambria Math" w:hAnsi="Cambria Math"/>
                      <w:lang w:val="ru-RU"/>
                    </w:rPr>
                    <m:t>K</m:t>
                  </m:r>
                </m:sup>
                <m:e>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sup>
                  </m:sSup>
                </m:e>
              </m:nary>
            </m:den>
          </m:f>
          <m:r>
            <w:rPr>
              <w:rFonts w:ascii="Cambria Math" w:hAnsi="Cambria Math"/>
              <w:lang w:val="ru-RU"/>
            </w:rPr>
            <m:t>;</m:t>
          </m:r>
        </m:oMath>
      </m:oMathPara>
    </w:p>
    <w:p w14:paraId="169FD5F5" w14:textId="0E0D57A3" w:rsidR="008A2F39" w:rsidRPr="001C457E" w:rsidRDefault="00AE1B9F" w:rsidP="008C2F26">
      <w:pPr>
        <w:rPr>
          <w:i/>
          <w:lang w:val="ru-RU"/>
        </w:rPr>
      </w:pPr>
      <m:oMathPara>
        <m:oMath>
          <m:r>
            <w:rPr>
              <w:rFonts w:ascii="Cambria Math" w:hAnsi="Cambria Math"/>
              <w:lang w:val="ru-RU"/>
            </w:rPr>
            <m:t xml:space="preserve">Properties:    1. </m:t>
          </m:r>
          <m:nary>
            <m:naryPr>
              <m:chr m:val="∑"/>
              <m:limLoc m:val="subSup"/>
              <m:ctrlPr>
                <w:rPr>
                  <w:rFonts w:ascii="Cambria Math" w:hAnsi="Cambria Math"/>
                  <w:i/>
                  <w:lang w:val="ru-RU"/>
                </w:rPr>
              </m:ctrlPr>
            </m:naryPr>
            <m:sub>
              <m:r>
                <w:rPr>
                  <w:rFonts w:ascii="Cambria Math" w:hAnsi="Cambria Math"/>
                  <w:lang w:val="ru-RU"/>
                </w:rPr>
                <m:t>k=1</m:t>
              </m:r>
            </m:sub>
            <m:sup>
              <m:r>
                <w:rPr>
                  <w:rFonts w:ascii="Cambria Math" w:hAnsi="Cambria Math"/>
                  <w:lang w:val="ru-RU"/>
                </w:rPr>
                <m:t>K</m:t>
              </m:r>
            </m:sup>
            <m:e>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e>
          </m:nary>
          <m:r>
            <w:rPr>
              <w:rFonts w:ascii="Cambria Math" w:hAnsi="Cambria Math"/>
              <w:lang w:val="ru-RU"/>
            </w:rPr>
            <m:t xml:space="preserve">=1;    2.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≥0</m:t>
          </m:r>
        </m:oMath>
      </m:oMathPara>
    </w:p>
    <w:p w14:paraId="214C8BE3" w14:textId="77777777" w:rsidR="001C3E12" w:rsidRDefault="003230C7" w:rsidP="003230C7">
      <w:r>
        <w:lastRenderedPageBreak/>
        <w:t>It allows to output a probability vector for multi-class problem.</w:t>
      </w:r>
      <w:r w:rsidR="00B924ED">
        <w:t xml:space="preserve"> Now for each pixel in input tensor there are 3 pixels in output tensor that predict class probability.</w:t>
      </w:r>
      <w:r w:rsidR="00635436">
        <w:t xml:space="preserve"> </w:t>
      </w:r>
    </w:p>
    <w:p w14:paraId="7F7ADF8E" w14:textId="739F58F4" w:rsidR="00B924ED" w:rsidRDefault="001C3E12" w:rsidP="003230C7">
      <w:r>
        <w:t>Training of neural network need</w:t>
      </w:r>
      <w:r w:rsidR="009A6D8C">
        <w:t xml:space="preserve">s a suitable loss function. </w:t>
      </w:r>
      <w:r w:rsidR="00635436">
        <w:t xml:space="preserve">For training </w:t>
      </w:r>
      <w:r>
        <w:t xml:space="preserve">a weighted </w:t>
      </w:r>
      <w:r w:rsidR="009A6D8C">
        <w:t>Cross Entropy</w:t>
      </w:r>
      <w:r>
        <w:t xml:space="preserve"> Loss</w:t>
      </w:r>
      <w:r w:rsidR="009A6D8C">
        <w:t xml:space="preserve"> was used</w:t>
      </w:r>
      <w:r w:rsidR="003D366E">
        <w:t>:</w:t>
      </w:r>
    </w:p>
    <w:p w14:paraId="6A2530DA" w14:textId="0FD16F4B" w:rsidR="008611CD" w:rsidRPr="008611CD" w:rsidRDefault="00853489" w:rsidP="003230C7">
      <m:oMathPara>
        <m:oMath>
          <m:r>
            <w:rPr>
              <w:rFonts w:ascii="Cambria Math" w:hAnsi="Cambria Math"/>
            </w:rPr>
            <m:t>Weighted Cross Entropy loss: L</m:t>
          </m:r>
          <m:d>
            <m:dPr>
              <m:ctrlPr>
                <w:rPr>
                  <w:rFonts w:ascii="Cambria Math" w:hAnsi="Cambria Math"/>
                  <w:i/>
                </w:rPr>
              </m:ctrlPr>
            </m:dPr>
            <m:e>
              <m:r>
                <w:rPr>
                  <w:rFonts w:ascii="Cambria Math" w:hAnsi="Cambria Math"/>
                </w:rPr>
                <m:t xml:space="preserve">y, </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e>
          </m:func>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=1</m:t>
              </m:r>
            </m:sub>
          </m:sSub>
        </m:oMath>
      </m:oMathPara>
    </w:p>
    <w:p w14:paraId="66E89A0A" w14:textId="6186E7A9" w:rsidR="000A287F" w:rsidRDefault="00C6290A" w:rsidP="000A287F">
      <w:pPr>
        <w:pStyle w:val="BodyText"/>
      </w:pPr>
      <w:r>
        <w:t xml:space="preserve">It </w:t>
      </w:r>
      <w:r w:rsidRPr="00C6290A">
        <w:t>calculate</w:t>
      </w:r>
      <w:r>
        <w:t>s</w:t>
      </w:r>
      <w:r w:rsidRPr="00C6290A">
        <w:t xml:space="preserve"> a negative logarithm only for </w:t>
      </w:r>
      <w:r w:rsidR="00642653">
        <w:t xml:space="preserve">output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oMath>
      <w:r w:rsidRPr="00C6290A">
        <w:t xml:space="preserve"> which must be equal to </w:t>
      </w:r>
      <w:r w:rsidR="008F07DE">
        <w:t xml:space="preserve">1.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F07DE">
        <w:t xml:space="preserve"> is a relative class frequency. It is calculated</w:t>
      </w:r>
      <w:r w:rsidR="00AB4A1E">
        <w:t xml:space="preserve"> based on the training dataset, where </w:t>
      </w:r>
      <w:r w:rsidR="005D5FD5">
        <w:t>for each class</w:t>
      </w:r>
      <w:r w:rsidR="00F13B49">
        <w:t>,</w:t>
      </w:r>
      <w:r w:rsidR="005D5FD5">
        <w:t xml:space="preserve"> number of entries is counted and then divided by the number of all entries.</w:t>
      </w:r>
      <w:r w:rsidR="00F13B49">
        <w:t xml:space="preserve"> More frequent class must experience less loss</w:t>
      </w:r>
      <w:r w:rsidR="00192B74">
        <w:t xml:space="preserve"> when misclassified.</w:t>
      </w:r>
    </w:p>
    <w:p w14:paraId="40D898C7" w14:textId="7E061250" w:rsidR="00986F1D" w:rsidRDefault="000A287F" w:rsidP="00FA0DDE">
      <w:r>
        <w:t xml:space="preserve">Cell labeling was performed automatically by simulation software as a point-notation. Each cell center was marked as single pixel with value “1”. But network cannot output perfect result, but instead a probability density function of each cell location and class </w:t>
      </w:r>
      <w:r>
        <w:fldChar w:fldCharType="begin"/>
      </w:r>
      <w:r>
        <w:instrText xml:space="preserve"> REF _Ref114572131 \h </w:instrText>
      </w:r>
      <w:r>
        <w:fldChar w:fldCharType="separate"/>
      </w:r>
      <w:ins w:id="378" w:author="Sergei Dobrovolskii" w:date="2022-09-29T12:10:00Z">
        <w:r w:rsidR="00246863" w:rsidRPr="00F81D3F">
          <w:rPr>
            <w:b/>
          </w:rPr>
          <w:t xml:space="preserve">Figure </w:t>
        </w:r>
        <w:r w:rsidR="00246863">
          <w:rPr>
            <w:b/>
            <w:bCs/>
            <w:noProof/>
          </w:rPr>
          <w:t>18</w:t>
        </w:r>
      </w:ins>
      <w:del w:id="379" w:author="Sergei Dobrovolskii" w:date="2022-09-29T12:08:00Z">
        <w:r w:rsidR="00C0370E" w:rsidRPr="00F81D3F" w:rsidDel="00854F0A">
          <w:rPr>
            <w:b/>
            <w:bCs/>
          </w:rPr>
          <w:delText xml:space="preserve">Figure </w:delText>
        </w:r>
        <w:r w:rsidR="00C0370E" w:rsidDel="00854F0A">
          <w:rPr>
            <w:b/>
            <w:bCs/>
            <w:noProof/>
          </w:rPr>
          <w:delText>18</w:delText>
        </w:r>
      </w:del>
      <w:r>
        <w:fldChar w:fldCharType="end"/>
      </w:r>
      <w:r>
        <w:t xml:space="preserve">. To address this issue, a counting algorithm was used. </w:t>
      </w:r>
    </w:p>
    <w:p w14:paraId="75A4C110" w14:textId="77777777" w:rsidR="005761D7" w:rsidRPr="009404A1" w:rsidRDefault="005761D7" w:rsidP="005761D7">
      <w:pPr>
        <w:pStyle w:val="AbkVerz"/>
      </w:pPr>
      <w:r>
        <w:t>Following that network output is fed through Softmax function</w:t>
      </w:r>
      <w:r w:rsidRPr="009404A1">
        <w:t xml:space="preserve"> outpu</w:t>
      </w:r>
      <w:r>
        <w:t xml:space="preserve">t is following a property (1). </w:t>
      </w:r>
      <w:r w:rsidRPr="009404A1">
        <w:t>Following probabilistic output</w:t>
      </w:r>
      <w:r>
        <w:t xml:space="preserve"> (2)</w:t>
      </w:r>
      <w:r w:rsidRPr="009404A1">
        <w:t xml:space="preserve">, we can predict Cell probability </w:t>
      </w:r>
      <m:oMath>
        <m:sSub>
          <m:sSubPr>
            <m:ctrlPr>
              <w:rPr>
                <w:rFonts w:ascii="Cambria Math" w:hAnsi="Cambria Math"/>
                <w:i/>
                <w:iCs/>
              </w:rPr>
            </m:ctrlPr>
          </m:sSubPr>
          <m:e>
            <m:r>
              <w:rPr>
                <w:rFonts w:ascii="Cambria Math" w:hAnsi="Cambria Math"/>
              </w:rPr>
              <m:t>P</m:t>
            </m:r>
          </m:e>
          <m:sub>
            <m:r>
              <w:rPr>
                <w:rFonts w:ascii="Cambria Math" w:hAnsi="Cambria Math"/>
              </w:rPr>
              <m:t>Cell</m:t>
            </m:r>
          </m:sub>
        </m:sSub>
      </m:oMath>
      <w:r>
        <w:t xml:space="preserve">. Then we could find for each region </w:t>
      </w:r>
      <m:oMath>
        <m:sSub>
          <m:sSubPr>
            <m:ctrlPr>
              <w:rPr>
                <w:rFonts w:ascii="Cambria Math" w:hAnsi="Cambria Math"/>
                <w:i/>
                <w:iCs/>
              </w:rPr>
            </m:ctrlPr>
          </m:sSubPr>
          <m:e>
            <m:r>
              <w:rPr>
                <w:rFonts w:ascii="Cambria Math" w:hAnsi="Cambria Math"/>
              </w:rPr>
              <m:t>P</m:t>
            </m:r>
          </m:e>
          <m:sub>
            <m:r>
              <w:rPr>
                <w:rFonts w:ascii="Cambria Math" w:hAnsi="Cambria Math"/>
              </w:rPr>
              <m:t>loc</m:t>
            </m:r>
          </m:sub>
        </m:sSub>
        <m:r>
          <w:rPr>
            <w:rFonts w:ascii="Cambria Math" w:hAnsi="Cambria Math"/>
          </w:rPr>
          <m:t xml:space="preserve"> </m:t>
        </m:r>
      </m:oMath>
      <w:r>
        <w:t xml:space="preserve">with probability above threshold a local maximum (3). </w:t>
      </w:r>
      <w:r w:rsidRPr="009404A1">
        <w:t>And</w:t>
      </w:r>
      <w:r>
        <w:t>, sequentially</w:t>
      </w:r>
      <w:r w:rsidRPr="009404A1">
        <w:t xml:space="preserve"> use these coordinates to classify the cell</w:t>
      </w:r>
      <w:r>
        <w:t xml:space="preserve"> (4). So, at location of the highest probability </w:t>
      </w:r>
      <m:oMath>
        <m:sSub>
          <m:sSubPr>
            <m:ctrlPr>
              <w:rPr>
                <w:rFonts w:ascii="Cambria Math" w:hAnsi="Cambria Math"/>
                <w:i/>
                <w:iCs/>
              </w:rPr>
            </m:ctrlPr>
          </m:sSubPr>
          <m:e>
            <m:r>
              <w:rPr>
                <w:rFonts w:ascii="Cambria Math" w:hAnsi="Cambria Math"/>
              </w:rPr>
              <m:t>P</m:t>
            </m:r>
          </m:e>
          <m:sub>
            <m:r>
              <w:rPr>
                <w:rFonts w:ascii="Cambria Math" w:hAnsi="Cambria Math"/>
              </w:rPr>
              <m:t>loc</m:t>
            </m:r>
          </m:sub>
        </m:sSub>
      </m:oMath>
      <w:r>
        <w:rPr>
          <w:iCs/>
        </w:rPr>
        <w:t xml:space="preserve"> we compare classes probabilities to find the highest one.</w:t>
      </w:r>
    </w:p>
    <w:p w14:paraId="4C8F8783" w14:textId="77777777" w:rsidR="005761D7" w:rsidRPr="00F01028" w:rsidRDefault="005761D7" w:rsidP="005761D7">
      <w:pPr>
        <w:pStyle w:val="AbkVerz"/>
      </w:pPr>
    </w:p>
    <w:p w14:paraId="394E7A71" w14:textId="77777777" w:rsidR="005761D7" w:rsidRDefault="00000000" w:rsidP="005761D7">
      <w:pPr>
        <w:pStyle w:val="AbkVerz"/>
        <w:numPr>
          <w:ilvl w:val="0"/>
          <w:numId w:val="22"/>
        </w:numPr>
      </w:pPr>
      <m:oMath>
        <m:acc>
          <m:accPr>
            <m:ctrlPr>
              <w:rPr>
                <w:rFonts w:ascii="Cambria Math" w:hAnsi="Cambria Math"/>
                <w:i/>
                <w:iCs/>
              </w:rPr>
            </m:ctrlPr>
          </m:accPr>
          <m:e>
            <m:r>
              <w:rPr>
                <w:rFonts w:ascii="Cambria Math" w:hAnsi="Cambria Math"/>
              </w:rPr>
              <m:t>y</m:t>
            </m:r>
          </m:e>
        </m:acc>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T</m:t>
            </m:r>
          </m:sub>
        </m:sSub>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B</m:t>
            </m:r>
          </m:sub>
        </m:sSub>
        <m:r>
          <w:rPr>
            <w:rFonts w:ascii="Cambria Math" w:hAnsi="Cambria Math"/>
          </w:rPr>
          <m:t>(x,y,z)=1 ∀ x,y,z</m:t>
        </m:r>
      </m:oMath>
    </w:p>
    <w:p w14:paraId="12BC1054" w14:textId="77777777" w:rsidR="005761D7" w:rsidRDefault="00000000" w:rsidP="005761D7">
      <w:pPr>
        <w:pStyle w:val="AbkVerz"/>
        <w:numPr>
          <w:ilvl w:val="0"/>
          <w:numId w:val="22"/>
        </w:numPr>
      </w:pPr>
      <m:oMath>
        <m:sSub>
          <m:sSubPr>
            <m:ctrlPr>
              <w:rPr>
                <w:rFonts w:ascii="Cambria Math" w:hAnsi="Cambria Math"/>
                <w:i/>
                <w:iCs/>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Cell</m:t>
            </m:r>
          </m:sub>
        </m:sSub>
        <m:r>
          <m:rPr>
            <m:sty m:val="p"/>
          </m:rPr>
          <w:rPr>
            <w:rFonts w:ascii="Cambria Math" w:hAnsi="Cambria Math"/>
          </w:rPr>
          <m:t>; </m:t>
        </m:r>
        <m:sSub>
          <m:sSubPr>
            <m:ctrlPr>
              <w:rPr>
                <w:rFonts w:ascii="Cambria Math" w:hAnsi="Cambria Math"/>
                <w:i/>
                <w:iCs/>
              </w:rPr>
            </m:ctrlPr>
          </m:sSubPr>
          <m:e>
            <m:r>
              <w:rPr>
                <w:rFonts w:ascii="Cambria Math" w:hAnsi="Cambria Math"/>
              </w:rPr>
              <m:t xml:space="preserve">      P</m:t>
            </m:r>
          </m:e>
          <m:sub>
            <m:r>
              <w:rPr>
                <w:rFonts w:ascii="Cambria Math" w:hAnsi="Cambria Math"/>
              </w:rPr>
              <m:t>Cell</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B</m:t>
            </m:r>
          </m:sub>
        </m:sSub>
        <m:r>
          <w:rPr>
            <w:rFonts w:ascii="Cambria Math" w:hAnsi="Cambria Math"/>
          </w:rPr>
          <m:t>=1;</m:t>
        </m:r>
        <m:sSub>
          <m:sSubPr>
            <m:ctrlPr>
              <w:rPr>
                <w:rFonts w:ascii="Cambria Math" w:hAnsi="Cambria Math"/>
                <w:i/>
                <w:iCs/>
              </w:rPr>
            </m:ctrlPr>
          </m:sSubPr>
          <m:e>
            <m:r>
              <w:rPr>
                <w:rFonts w:ascii="Cambria Math" w:hAnsi="Cambria Math"/>
              </w:rPr>
              <m:t xml:space="preserve">      P</m:t>
            </m:r>
          </m:e>
          <m:sub>
            <m:r>
              <w:rPr>
                <w:rFonts w:ascii="Cambria Math" w:hAnsi="Cambria Math"/>
              </w:rPr>
              <m:t>Cell</m:t>
            </m:r>
          </m:sub>
        </m:sSub>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B</m:t>
            </m:r>
          </m:sub>
        </m:sSub>
      </m:oMath>
    </w:p>
    <w:p w14:paraId="53CB20BC" w14:textId="77777777" w:rsidR="005761D7" w:rsidRDefault="00000000" w:rsidP="005761D7">
      <w:pPr>
        <w:pStyle w:val="AbkVerz"/>
        <w:numPr>
          <w:ilvl w:val="0"/>
          <w:numId w:val="22"/>
        </w:numPr>
      </w:pPr>
      <m:oMath>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r>
          <w:rPr>
            <w:rFonts w:ascii="Cambria Math" w:hAnsi="Cambria Math"/>
          </w:rPr>
          <m:t>=</m:t>
        </m:r>
        <m:r>
          <m:rPr>
            <m:sty m:val="p"/>
          </m:rPr>
          <w:rPr>
            <w:rFonts w:ascii="Cambria Math" w:hAnsi="Cambria Math"/>
          </w:rPr>
          <m:t>argmax</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loc</m:t>
                </m:r>
              </m:sub>
            </m:sSub>
          </m:e>
        </m:d>
      </m:oMath>
    </w:p>
    <w:p w14:paraId="31BFB577" w14:textId="0632BDFE" w:rsidR="005761D7" w:rsidRPr="00D74CCF" w:rsidRDefault="00000000" w:rsidP="005761D7">
      <w:pPr>
        <w:pStyle w:val="AbkVerz"/>
        <w:numPr>
          <w:ilvl w:val="0"/>
          <w:numId w:val="22"/>
        </w:numPr>
      </w:pPr>
      <m:oMath>
        <m:func>
          <m:funcPr>
            <m:ctrlPr>
              <w:rPr>
                <w:rFonts w:ascii="Cambria Math" w:hAnsi="Cambria Math"/>
                <w:i/>
                <w:iCs/>
                <w:lang w:val="en-GB"/>
              </w:rPr>
            </m:ctrlPr>
          </m:funcPr>
          <m:fName>
            <m:limLow>
              <m:limLowPr>
                <m:ctrlPr>
                  <w:rPr>
                    <w:rFonts w:ascii="Cambria Math" w:hAnsi="Cambria Math"/>
                    <w:i/>
                    <w:iCs/>
                    <w:lang w:val="en-GB"/>
                  </w:rPr>
                </m:ctrlPr>
              </m:limLowPr>
              <m:e>
                <m:r>
                  <m:rPr>
                    <m:sty m:val="p"/>
                  </m:rPr>
                  <w:rPr>
                    <w:rFonts w:ascii="Cambria Math" w:hAnsi="Cambria Math"/>
                    <w:lang w:val="en-GB"/>
                  </w:rPr>
                  <m:t>max</m:t>
                </m:r>
              </m:e>
              <m:lim>
                <m:r>
                  <w:rPr>
                    <w:rFonts w:ascii="Cambria Math" w:hAnsi="Cambria Math"/>
                  </w:rPr>
                  <m:t>x,y,z</m:t>
                </m:r>
              </m:lim>
            </m:limLow>
          </m:fName>
          <m:e>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M</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T</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e>
            </m:d>
            <m:r>
              <w:rPr>
                <w:rFonts w:ascii="Cambria Math" w:hAnsi="Cambria Math"/>
              </w:rPr>
              <m:t>)</m:t>
            </m:r>
          </m:e>
        </m:func>
      </m:oMath>
    </w:p>
    <w:p w14:paraId="63AF5F7C" w14:textId="77777777" w:rsidR="004B1D5F" w:rsidRPr="007964FA" w:rsidRDefault="004B1D5F" w:rsidP="00D74CCF"/>
    <w:p w14:paraId="1E6155DB" w14:textId="6EFEB082" w:rsidR="00FA0DDE" w:rsidRDefault="00FA0DDE" w:rsidP="00FA0DDE">
      <w:pPr>
        <w:pStyle w:val="Heading2"/>
      </w:pPr>
      <w:bookmarkStart w:id="380" w:name="_Toc115345817"/>
      <w:r>
        <w:lastRenderedPageBreak/>
        <w:t>Software packages</w:t>
      </w:r>
      <w:bookmarkEnd w:id="380"/>
    </w:p>
    <w:p w14:paraId="32C76197" w14:textId="4D9C2D55" w:rsidR="001C14DB" w:rsidRDefault="001C14DB" w:rsidP="00D74CCF">
      <w:pPr>
        <w:pStyle w:val="NormalWeb"/>
        <w:jc w:val="both"/>
      </w:pPr>
      <w:r>
        <w:rPr>
          <w:rFonts w:ascii="Cambria" w:hAnsi="Cambria"/>
        </w:rPr>
        <w:t xml:space="preserve">For development of mentioned software packages, a list of following tools was used. The whole project was written entirely in Python 3 </w:t>
      </w:r>
      <w:sdt>
        <w:sdtPr>
          <w:rPr>
            <w:rFonts w:ascii="Cambria" w:hAnsi="Cambria"/>
          </w:rPr>
          <w:id w:val="-237788096"/>
          <w:citation/>
        </w:sdtPr>
        <w:sdtContent>
          <w:r>
            <w:rPr>
              <w:rFonts w:ascii="Cambria" w:hAnsi="Cambria"/>
            </w:rPr>
            <w:fldChar w:fldCharType="begin"/>
          </w:r>
          <w:r>
            <w:rPr>
              <w:rFonts w:ascii="Cambria" w:hAnsi="Cambria"/>
            </w:rPr>
            <w:instrText xml:space="preserve"> CITATION Wel \l 1033 </w:instrText>
          </w:r>
          <w:r>
            <w:rPr>
              <w:rFonts w:ascii="Cambria" w:hAnsi="Cambria"/>
            </w:rPr>
            <w:fldChar w:fldCharType="separate"/>
          </w:r>
          <w:ins w:id="381" w:author="Sergei Dobrovolskii" w:date="2022-09-29T12:10:00Z">
            <w:r w:rsidR="00246863" w:rsidRPr="00246863">
              <w:rPr>
                <w:rFonts w:ascii="Cambria" w:hAnsi="Cambria"/>
                <w:noProof/>
                <w:rPrChange w:id="382" w:author="Sergei Dobrovolskii" w:date="2022-09-29T12:10:00Z">
                  <w:rPr/>
                </w:rPrChange>
              </w:rPr>
              <w:t>(19)</w:t>
            </w:r>
          </w:ins>
          <w:del w:id="383" w:author="Sergei Dobrovolskii" w:date="2022-09-29T12:10:00Z">
            <w:r w:rsidR="00090969" w:rsidRPr="00090969" w:rsidDel="00246863">
              <w:rPr>
                <w:rFonts w:ascii="Cambria" w:hAnsi="Cambria"/>
                <w:noProof/>
              </w:rPr>
              <w:delText>(19)</w:delText>
            </w:r>
          </w:del>
          <w:r>
            <w:rPr>
              <w:rFonts w:ascii="Cambria" w:hAnsi="Cambria"/>
            </w:rPr>
            <w:fldChar w:fldCharType="end"/>
          </w:r>
        </w:sdtContent>
      </w:sdt>
      <w:r>
        <w:rPr>
          <w:rFonts w:ascii="Cambria" w:hAnsi="Cambria"/>
        </w:rPr>
        <w:t>. At the time of writing this Thesis it is the most popular programming language a</w:t>
      </w:r>
      <w:r w:rsidR="00754651">
        <w:rPr>
          <w:rFonts w:ascii="Cambria" w:hAnsi="Cambria"/>
        </w:rPr>
        <w:t>c</w:t>
      </w:r>
      <w:r>
        <w:rPr>
          <w:rFonts w:ascii="Cambria" w:hAnsi="Cambria"/>
        </w:rPr>
        <w:t xml:space="preserve">cording to TIOBE rating </w:t>
      </w:r>
      <w:sdt>
        <w:sdtPr>
          <w:rPr>
            <w:rFonts w:ascii="Cambria" w:hAnsi="Cambria"/>
          </w:rPr>
          <w:id w:val="-1939899303"/>
          <w:citation/>
        </w:sdtPr>
        <w:sdtContent>
          <w:r w:rsidR="00AA1C2F">
            <w:rPr>
              <w:rFonts w:ascii="Cambria" w:hAnsi="Cambria"/>
            </w:rPr>
            <w:fldChar w:fldCharType="begin"/>
          </w:r>
          <w:r w:rsidR="00AA1C2F">
            <w:rPr>
              <w:rFonts w:ascii="Cambria" w:hAnsi="Cambria"/>
            </w:rPr>
            <w:instrText xml:space="preserve"> CITATION TIO1 \l 1033 </w:instrText>
          </w:r>
          <w:r w:rsidR="00AA1C2F">
            <w:rPr>
              <w:rFonts w:ascii="Cambria" w:hAnsi="Cambria"/>
            </w:rPr>
            <w:fldChar w:fldCharType="separate"/>
          </w:r>
          <w:ins w:id="384" w:author="Sergei Dobrovolskii" w:date="2022-09-29T12:10:00Z">
            <w:r w:rsidR="00246863" w:rsidRPr="00246863">
              <w:rPr>
                <w:rFonts w:ascii="Cambria" w:hAnsi="Cambria"/>
                <w:noProof/>
                <w:rPrChange w:id="385" w:author="Sergei Dobrovolskii" w:date="2022-09-29T12:10:00Z">
                  <w:rPr/>
                </w:rPrChange>
              </w:rPr>
              <w:t>(20)</w:t>
            </w:r>
          </w:ins>
          <w:del w:id="386" w:author="Sergei Dobrovolskii" w:date="2022-09-29T12:10:00Z">
            <w:r w:rsidR="00090969" w:rsidRPr="00090969" w:rsidDel="00246863">
              <w:rPr>
                <w:rFonts w:ascii="Cambria" w:hAnsi="Cambria"/>
                <w:noProof/>
              </w:rPr>
              <w:delText>(20)</w:delText>
            </w:r>
          </w:del>
          <w:r w:rsidR="00AA1C2F">
            <w:rPr>
              <w:rFonts w:ascii="Cambria" w:hAnsi="Cambria"/>
            </w:rPr>
            <w:fldChar w:fldCharType="end"/>
          </w:r>
        </w:sdtContent>
      </w:sdt>
      <w:r>
        <w:rPr>
          <w:rFonts w:ascii="Cambria" w:hAnsi="Cambria"/>
        </w:rPr>
        <w:t>. As well as for other languages there exist l</w:t>
      </w:r>
      <w:r w:rsidR="00754651">
        <w:rPr>
          <w:rFonts w:ascii="Cambria" w:hAnsi="Cambria"/>
        </w:rPr>
        <w:t>i</w:t>
      </w:r>
      <w:r>
        <w:rPr>
          <w:rFonts w:ascii="Cambria" w:hAnsi="Cambria"/>
        </w:rPr>
        <w:t xml:space="preserve">braries or modules, of open-source software and frameworks that could be used to build sophisticated programs. Main modules, that were used for development of Cell Simulator are: </w:t>
      </w:r>
    </w:p>
    <w:p w14:paraId="25F7B35A" w14:textId="4E6002ED" w:rsidR="001C14DB" w:rsidRDefault="001C14DB" w:rsidP="001C14DB">
      <w:pPr>
        <w:pStyle w:val="NormalWeb"/>
        <w:numPr>
          <w:ilvl w:val="0"/>
          <w:numId w:val="28"/>
        </w:numPr>
        <w:rPr>
          <w:rFonts w:ascii="SymbolMT" w:hAnsi="SymbolMT"/>
        </w:rPr>
      </w:pPr>
      <w:r>
        <w:rPr>
          <w:rFonts w:ascii="Cambria" w:hAnsi="Cambria"/>
        </w:rPr>
        <w:t xml:space="preserve">NumPy </w:t>
      </w:r>
      <w:sdt>
        <w:sdtPr>
          <w:rPr>
            <w:rFonts w:ascii="Cambria" w:hAnsi="Cambria"/>
          </w:rPr>
          <w:id w:val="-2110657587"/>
          <w:citation/>
        </w:sdtPr>
        <w:sdtContent>
          <w:r w:rsidR="00AA1C2F">
            <w:rPr>
              <w:rFonts w:ascii="Cambria" w:hAnsi="Cambria"/>
            </w:rPr>
            <w:fldChar w:fldCharType="begin"/>
          </w:r>
          <w:r w:rsidR="00AA1C2F">
            <w:rPr>
              <w:rFonts w:ascii="Cambria" w:hAnsi="Cambria"/>
            </w:rPr>
            <w:instrText xml:space="preserve"> CITATION Num2 \l 1033 </w:instrText>
          </w:r>
          <w:r w:rsidR="00AA1C2F">
            <w:rPr>
              <w:rFonts w:ascii="Cambria" w:hAnsi="Cambria"/>
            </w:rPr>
            <w:fldChar w:fldCharType="separate"/>
          </w:r>
          <w:ins w:id="387" w:author="Sergei Dobrovolskii" w:date="2022-09-29T12:10:00Z">
            <w:r w:rsidR="00246863" w:rsidRPr="00246863">
              <w:rPr>
                <w:rFonts w:ascii="Cambria" w:hAnsi="Cambria"/>
                <w:noProof/>
                <w:rPrChange w:id="388" w:author="Sergei Dobrovolskii" w:date="2022-09-29T12:10:00Z">
                  <w:rPr/>
                </w:rPrChange>
              </w:rPr>
              <w:t>(21)</w:t>
            </w:r>
          </w:ins>
          <w:del w:id="389" w:author="Sergei Dobrovolskii" w:date="2022-09-29T12:10:00Z">
            <w:r w:rsidR="00090969" w:rsidRPr="00090969" w:rsidDel="00246863">
              <w:rPr>
                <w:rFonts w:ascii="Cambria" w:hAnsi="Cambria"/>
                <w:noProof/>
              </w:rPr>
              <w:delText>(21)</w:delText>
            </w:r>
          </w:del>
          <w:r w:rsidR="00AA1C2F">
            <w:rPr>
              <w:rFonts w:ascii="Cambria" w:hAnsi="Cambria"/>
            </w:rPr>
            <w:fldChar w:fldCharType="end"/>
          </w:r>
        </w:sdtContent>
      </w:sdt>
      <w:r>
        <w:rPr>
          <w:rFonts w:ascii="Cambria" w:hAnsi="Cambria"/>
        </w:rPr>
        <w:t xml:space="preserve"> – scientific package for calculations and operations with matrices </w:t>
      </w:r>
    </w:p>
    <w:p w14:paraId="2AA840D7" w14:textId="737A231A" w:rsidR="001C14DB" w:rsidRDefault="001C14DB" w:rsidP="001C14DB">
      <w:pPr>
        <w:pStyle w:val="NormalWeb"/>
        <w:numPr>
          <w:ilvl w:val="0"/>
          <w:numId w:val="28"/>
        </w:numPr>
        <w:rPr>
          <w:rFonts w:ascii="SymbolMT" w:hAnsi="SymbolMT"/>
        </w:rPr>
      </w:pPr>
      <w:r>
        <w:rPr>
          <w:rFonts w:ascii="Cambria" w:hAnsi="Cambria"/>
        </w:rPr>
        <w:t xml:space="preserve">Pandas </w:t>
      </w:r>
      <w:sdt>
        <w:sdtPr>
          <w:rPr>
            <w:rFonts w:ascii="Cambria" w:hAnsi="Cambria"/>
          </w:rPr>
          <w:id w:val="1788077520"/>
          <w:citation/>
        </w:sdtPr>
        <w:sdtContent>
          <w:r w:rsidR="00AA1C2F">
            <w:rPr>
              <w:rFonts w:ascii="Cambria" w:hAnsi="Cambria"/>
            </w:rPr>
            <w:fldChar w:fldCharType="begin"/>
          </w:r>
          <w:r w:rsidR="00AA1C2F">
            <w:rPr>
              <w:rFonts w:ascii="Cambria" w:hAnsi="Cambria"/>
            </w:rPr>
            <w:instrText xml:space="preserve"> CITATION Pan \l 1033 </w:instrText>
          </w:r>
          <w:r w:rsidR="00AA1C2F">
            <w:rPr>
              <w:rFonts w:ascii="Cambria" w:hAnsi="Cambria"/>
            </w:rPr>
            <w:fldChar w:fldCharType="separate"/>
          </w:r>
          <w:ins w:id="390" w:author="Sergei Dobrovolskii" w:date="2022-09-29T12:10:00Z">
            <w:r w:rsidR="00246863" w:rsidRPr="00246863">
              <w:rPr>
                <w:rFonts w:ascii="Cambria" w:hAnsi="Cambria"/>
                <w:noProof/>
                <w:rPrChange w:id="391" w:author="Sergei Dobrovolskii" w:date="2022-09-29T12:10:00Z">
                  <w:rPr/>
                </w:rPrChange>
              </w:rPr>
              <w:t>(22)</w:t>
            </w:r>
          </w:ins>
          <w:del w:id="392" w:author="Sergei Dobrovolskii" w:date="2022-09-29T12:10:00Z">
            <w:r w:rsidR="00090969" w:rsidRPr="00090969" w:rsidDel="00246863">
              <w:rPr>
                <w:rFonts w:ascii="Cambria" w:hAnsi="Cambria"/>
                <w:noProof/>
              </w:rPr>
              <w:delText>(22)</w:delText>
            </w:r>
          </w:del>
          <w:r w:rsidR="00AA1C2F">
            <w:rPr>
              <w:rFonts w:ascii="Cambria" w:hAnsi="Cambria"/>
            </w:rPr>
            <w:fldChar w:fldCharType="end"/>
          </w:r>
        </w:sdtContent>
      </w:sdt>
      <w:r>
        <w:rPr>
          <w:rFonts w:ascii="Cambria" w:hAnsi="Cambria"/>
        </w:rPr>
        <w:t xml:space="preserve"> – package similar to NumPy that works with table data </w:t>
      </w:r>
    </w:p>
    <w:p w14:paraId="1BF2B652" w14:textId="7385AA02" w:rsidR="001C14DB" w:rsidRPr="00AA489E" w:rsidRDefault="001C14DB" w:rsidP="00AA489E">
      <w:pPr>
        <w:pStyle w:val="NormalWeb"/>
        <w:numPr>
          <w:ilvl w:val="0"/>
          <w:numId w:val="28"/>
        </w:numPr>
        <w:rPr>
          <w:rFonts w:ascii="SymbolMT" w:hAnsi="SymbolMT"/>
        </w:rPr>
      </w:pPr>
      <w:r>
        <w:rPr>
          <w:rFonts w:ascii="Cambria" w:hAnsi="Cambria"/>
        </w:rPr>
        <w:t xml:space="preserve">Napari </w:t>
      </w:r>
      <w:sdt>
        <w:sdtPr>
          <w:rPr>
            <w:rFonts w:ascii="Cambria" w:hAnsi="Cambria"/>
          </w:rPr>
          <w:id w:val="-275405820"/>
          <w:citation/>
        </w:sdtPr>
        <w:sdtContent>
          <w:r w:rsidR="00AA1C2F">
            <w:rPr>
              <w:rFonts w:ascii="Cambria" w:hAnsi="Cambria"/>
            </w:rPr>
            <w:fldChar w:fldCharType="begin"/>
          </w:r>
          <w:r w:rsidR="00AA1C2F">
            <w:rPr>
              <w:rFonts w:ascii="Cambria" w:hAnsi="Cambria"/>
            </w:rPr>
            <w:instrText xml:space="preserve"> CITATION nap \l 1033 </w:instrText>
          </w:r>
          <w:r w:rsidR="00AA1C2F">
            <w:rPr>
              <w:rFonts w:ascii="Cambria" w:hAnsi="Cambria"/>
            </w:rPr>
            <w:fldChar w:fldCharType="separate"/>
          </w:r>
          <w:ins w:id="393" w:author="Sergei Dobrovolskii" w:date="2022-09-29T12:10:00Z">
            <w:r w:rsidR="00246863" w:rsidRPr="00246863">
              <w:rPr>
                <w:rFonts w:ascii="Cambria" w:hAnsi="Cambria"/>
                <w:noProof/>
                <w:rPrChange w:id="394" w:author="Sergei Dobrovolskii" w:date="2022-09-29T12:10:00Z">
                  <w:rPr/>
                </w:rPrChange>
              </w:rPr>
              <w:t>(23)</w:t>
            </w:r>
          </w:ins>
          <w:del w:id="395" w:author="Sergei Dobrovolskii" w:date="2022-09-29T12:10:00Z">
            <w:r w:rsidR="00090969" w:rsidRPr="00090969" w:rsidDel="00246863">
              <w:rPr>
                <w:rFonts w:ascii="Cambria" w:hAnsi="Cambria"/>
                <w:noProof/>
              </w:rPr>
              <w:delText>(23)</w:delText>
            </w:r>
          </w:del>
          <w:r w:rsidR="00AA1C2F">
            <w:rPr>
              <w:rFonts w:ascii="Cambria" w:hAnsi="Cambria"/>
            </w:rPr>
            <w:fldChar w:fldCharType="end"/>
          </w:r>
        </w:sdtContent>
      </w:sdt>
      <w:r>
        <w:rPr>
          <w:rFonts w:ascii="Cambria" w:hAnsi="Cambria"/>
        </w:rPr>
        <w:t xml:space="preserve"> – visualization software for volumetric and planar images.</w:t>
      </w:r>
      <w:r w:rsidR="00AA489E">
        <w:rPr>
          <w:rFonts w:ascii="Cambria" w:hAnsi="Cambria"/>
        </w:rPr>
        <w:t xml:space="preserve"> </w:t>
      </w:r>
      <w:r w:rsidRPr="00AA489E">
        <w:rPr>
          <w:rFonts w:ascii="Cambria" w:hAnsi="Cambria"/>
        </w:rPr>
        <w:t xml:space="preserve">It is an alternative to ImageJ. </w:t>
      </w:r>
    </w:p>
    <w:p w14:paraId="4949199E" w14:textId="4F680341" w:rsidR="001C14DB" w:rsidRDefault="001C14DB" w:rsidP="001C14DB">
      <w:pPr>
        <w:pStyle w:val="NormalWeb"/>
        <w:numPr>
          <w:ilvl w:val="0"/>
          <w:numId w:val="28"/>
        </w:numPr>
        <w:rPr>
          <w:rFonts w:ascii="SymbolMT" w:hAnsi="SymbolMT"/>
        </w:rPr>
      </w:pPr>
      <w:r>
        <w:rPr>
          <w:rFonts w:ascii="Cambria" w:hAnsi="Cambria"/>
        </w:rPr>
        <w:t xml:space="preserve">Scikit-image </w:t>
      </w:r>
      <w:sdt>
        <w:sdtPr>
          <w:rPr>
            <w:rFonts w:ascii="Cambria" w:hAnsi="Cambria"/>
          </w:rPr>
          <w:id w:val="2113076610"/>
          <w:citation/>
        </w:sdtPr>
        <w:sdtContent>
          <w:r w:rsidR="00AA1C2F">
            <w:rPr>
              <w:rFonts w:ascii="Cambria" w:hAnsi="Cambria"/>
            </w:rPr>
            <w:fldChar w:fldCharType="begin"/>
          </w:r>
          <w:r w:rsidR="00AA1C2F">
            <w:rPr>
              <w:rFonts w:ascii="Cambria" w:hAnsi="Cambria"/>
            </w:rPr>
            <w:instrText xml:space="preserve"> CITATION sci \l 1033 </w:instrText>
          </w:r>
          <w:r w:rsidR="00AA1C2F">
            <w:rPr>
              <w:rFonts w:ascii="Cambria" w:hAnsi="Cambria"/>
            </w:rPr>
            <w:fldChar w:fldCharType="separate"/>
          </w:r>
          <w:ins w:id="396" w:author="Sergei Dobrovolskii" w:date="2022-09-29T12:10:00Z">
            <w:r w:rsidR="00246863" w:rsidRPr="00246863">
              <w:rPr>
                <w:rFonts w:ascii="Cambria" w:hAnsi="Cambria"/>
                <w:noProof/>
                <w:rPrChange w:id="397" w:author="Sergei Dobrovolskii" w:date="2022-09-29T12:10:00Z">
                  <w:rPr/>
                </w:rPrChange>
              </w:rPr>
              <w:t>(24)</w:t>
            </w:r>
          </w:ins>
          <w:del w:id="398" w:author="Sergei Dobrovolskii" w:date="2022-09-29T12:10:00Z">
            <w:r w:rsidR="00090969" w:rsidRPr="00090969" w:rsidDel="00246863">
              <w:rPr>
                <w:rFonts w:ascii="Cambria" w:hAnsi="Cambria"/>
                <w:noProof/>
              </w:rPr>
              <w:delText>(24)</w:delText>
            </w:r>
          </w:del>
          <w:r w:rsidR="00AA1C2F">
            <w:rPr>
              <w:rFonts w:ascii="Cambria" w:hAnsi="Cambria"/>
            </w:rPr>
            <w:fldChar w:fldCharType="end"/>
          </w:r>
        </w:sdtContent>
      </w:sdt>
      <w:r>
        <w:rPr>
          <w:rFonts w:ascii="Cambria" w:hAnsi="Cambria"/>
        </w:rPr>
        <w:t xml:space="preserve">– a collection of computer vision functions and algorithms </w:t>
      </w:r>
    </w:p>
    <w:p w14:paraId="14689439" w14:textId="6D843335" w:rsidR="001C14DB" w:rsidRDefault="001C14DB" w:rsidP="001C14DB">
      <w:pPr>
        <w:pStyle w:val="NormalWeb"/>
        <w:numPr>
          <w:ilvl w:val="0"/>
          <w:numId w:val="28"/>
        </w:numPr>
        <w:rPr>
          <w:rFonts w:ascii="SymbolMT" w:hAnsi="SymbolMT"/>
        </w:rPr>
      </w:pPr>
      <w:r>
        <w:rPr>
          <w:rFonts w:ascii="Cambria" w:hAnsi="Cambria"/>
        </w:rPr>
        <w:t xml:space="preserve">OpenSimplex </w:t>
      </w:r>
      <w:sdt>
        <w:sdtPr>
          <w:rPr>
            <w:rFonts w:ascii="Cambria" w:hAnsi="Cambria"/>
          </w:rPr>
          <w:id w:val="-1394187727"/>
          <w:citation/>
        </w:sdtPr>
        <w:sdtContent>
          <w:r w:rsidR="00AA489E">
            <w:rPr>
              <w:rFonts w:ascii="Cambria" w:hAnsi="Cambria"/>
            </w:rPr>
            <w:fldChar w:fldCharType="begin"/>
          </w:r>
          <w:r w:rsidR="00AA489E">
            <w:rPr>
              <w:rFonts w:ascii="Cambria" w:hAnsi="Cambria"/>
            </w:rPr>
            <w:instrText xml:space="preserve"> CITATION Ale \l 1033 </w:instrText>
          </w:r>
          <w:r w:rsidR="00AA489E">
            <w:rPr>
              <w:rFonts w:ascii="Cambria" w:hAnsi="Cambria"/>
            </w:rPr>
            <w:fldChar w:fldCharType="separate"/>
          </w:r>
          <w:ins w:id="399" w:author="Sergei Dobrovolskii" w:date="2022-09-29T12:10:00Z">
            <w:r w:rsidR="00246863" w:rsidRPr="00246863">
              <w:rPr>
                <w:rFonts w:ascii="Cambria" w:hAnsi="Cambria"/>
                <w:noProof/>
                <w:rPrChange w:id="400" w:author="Sergei Dobrovolskii" w:date="2022-09-29T12:10:00Z">
                  <w:rPr/>
                </w:rPrChange>
              </w:rPr>
              <w:t>(25)</w:t>
            </w:r>
          </w:ins>
          <w:del w:id="401" w:author="Sergei Dobrovolskii" w:date="2022-09-29T12:10:00Z">
            <w:r w:rsidR="00090969" w:rsidRPr="00090969" w:rsidDel="00246863">
              <w:rPr>
                <w:rFonts w:ascii="Cambria" w:hAnsi="Cambria"/>
                <w:noProof/>
              </w:rPr>
              <w:delText>(25)</w:delText>
            </w:r>
          </w:del>
          <w:r w:rsidR="00AA489E">
            <w:rPr>
              <w:rFonts w:ascii="Cambria" w:hAnsi="Cambria"/>
            </w:rPr>
            <w:fldChar w:fldCharType="end"/>
          </w:r>
        </w:sdtContent>
      </w:sdt>
      <w:r>
        <w:rPr>
          <w:rFonts w:ascii="Cambria" w:hAnsi="Cambria"/>
        </w:rPr>
        <w:t xml:space="preserve"> – module, that generates gradient noise like commercial simplex noise. </w:t>
      </w:r>
    </w:p>
    <w:p w14:paraId="0B0B0FAC" w14:textId="130602F0" w:rsidR="001C14DB" w:rsidRDefault="001C14DB" w:rsidP="001C14DB">
      <w:pPr>
        <w:pStyle w:val="NormalWeb"/>
        <w:numPr>
          <w:ilvl w:val="0"/>
          <w:numId w:val="28"/>
        </w:numPr>
        <w:rPr>
          <w:rFonts w:ascii="SymbolMT" w:hAnsi="SymbolMT"/>
        </w:rPr>
      </w:pPr>
      <w:r>
        <w:rPr>
          <w:rFonts w:ascii="Cambria" w:hAnsi="Cambria"/>
        </w:rPr>
        <w:t xml:space="preserve">Pytorch </w:t>
      </w:r>
      <w:sdt>
        <w:sdtPr>
          <w:rPr>
            <w:rFonts w:ascii="Cambria" w:hAnsi="Cambria"/>
          </w:rPr>
          <w:id w:val="661980564"/>
          <w:citation/>
        </w:sdtPr>
        <w:sdtContent>
          <w:r w:rsidR="00AA489E">
            <w:rPr>
              <w:rFonts w:ascii="Cambria" w:hAnsi="Cambria"/>
            </w:rPr>
            <w:fldChar w:fldCharType="begin"/>
          </w:r>
          <w:r w:rsidR="00AA489E">
            <w:rPr>
              <w:rFonts w:ascii="Cambria" w:hAnsi="Cambria"/>
            </w:rPr>
            <w:instrText xml:space="preserve"> CITATION PyT1 \l 1033 </w:instrText>
          </w:r>
          <w:r w:rsidR="00AA489E">
            <w:rPr>
              <w:rFonts w:ascii="Cambria" w:hAnsi="Cambria"/>
            </w:rPr>
            <w:fldChar w:fldCharType="separate"/>
          </w:r>
          <w:ins w:id="402" w:author="Sergei Dobrovolskii" w:date="2022-09-29T12:10:00Z">
            <w:r w:rsidR="00246863" w:rsidRPr="00246863">
              <w:rPr>
                <w:rFonts w:ascii="Cambria" w:hAnsi="Cambria"/>
                <w:noProof/>
                <w:rPrChange w:id="403" w:author="Sergei Dobrovolskii" w:date="2022-09-29T12:10:00Z">
                  <w:rPr/>
                </w:rPrChange>
              </w:rPr>
              <w:t>(26)</w:t>
            </w:r>
          </w:ins>
          <w:del w:id="404" w:author="Sergei Dobrovolskii" w:date="2022-09-29T12:10:00Z">
            <w:r w:rsidR="00090969" w:rsidRPr="00090969" w:rsidDel="00246863">
              <w:rPr>
                <w:rFonts w:ascii="Cambria" w:hAnsi="Cambria"/>
                <w:noProof/>
              </w:rPr>
              <w:delText>(26)</w:delText>
            </w:r>
          </w:del>
          <w:r w:rsidR="00AA489E">
            <w:rPr>
              <w:rFonts w:ascii="Cambria" w:hAnsi="Cambria"/>
            </w:rPr>
            <w:fldChar w:fldCharType="end"/>
          </w:r>
        </w:sdtContent>
      </w:sdt>
      <w:r>
        <w:rPr>
          <w:rFonts w:ascii="Cambria" w:hAnsi="Cambria"/>
        </w:rPr>
        <w:t xml:space="preserve"> - an open-source deep learning framework that enables GPU utilization with simple interface. </w:t>
      </w:r>
    </w:p>
    <w:p w14:paraId="4264FF78" w14:textId="6E6A1153" w:rsidR="001C14DB" w:rsidRDefault="001C14DB" w:rsidP="001C14DB">
      <w:pPr>
        <w:pStyle w:val="NormalWeb"/>
        <w:numPr>
          <w:ilvl w:val="0"/>
          <w:numId w:val="28"/>
        </w:numPr>
        <w:rPr>
          <w:rFonts w:ascii="SymbolMT" w:hAnsi="SymbolMT"/>
        </w:rPr>
      </w:pPr>
      <w:r>
        <w:rPr>
          <w:rFonts w:ascii="Cambria" w:hAnsi="Cambria"/>
        </w:rPr>
        <w:t xml:space="preserve">Pytorch-lightning </w:t>
      </w:r>
      <w:sdt>
        <w:sdtPr>
          <w:rPr>
            <w:rFonts w:ascii="Cambria" w:hAnsi="Cambria"/>
          </w:rPr>
          <w:id w:val="2049255117"/>
          <w:citation/>
        </w:sdtPr>
        <w:sdtContent>
          <w:r w:rsidR="00AA489E">
            <w:rPr>
              <w:rFonts w:ascii="Cambria" w:hAnsi="Cambria"/>
            </w:rPr>
            <w:fldChar w:fldCharType="begin"/>
          </w:r>
          <w:r w:rsidR="00AA489E">
            <w:rPr>
              <w:rFonts w:ascii="Cambria" w:hAnsi="Cambria"/>
            </w:rPr>
            <w:instrText xml:space="preserve"> CITATION PyT2 \l 1033 </w:instrText>
          </w:r>
          <w:r w:rsidR="00AA489E">
            <w:rPr>
              <w:rFonts w:ascii="Cambria" w:hAnsi="Cambria"/>
            </w:rPr>
            <w:fldChar w:fldCharType="separate"/>
          </w:r>
          <w:ins w:id="405" w:author="Sergei Dobrovolskii" w:date="2022-09-29T12:10:00Z">
            <w:r w:rsidR="00246863" w:rsidRPr="00246863">
              <w:rPr>
                <w:rFonts w:ascii="Cambria" w:hAnsi="Cambria"/>
                <w:noProof/>
                <w:rPrChange w:id="406" w:author="Sergei Dobrovolskii" w:date="2022-09-29T12:10:00Z">
                  <w:rPr/>
                </w:rPrChange>
              </w:rPr>
              <w:t>(27)</w:t>
            </w:r>
          </w:ins>
          <w:del w:id="407" w:author="Sergei Dobrovolskii" w:date="2022-09-29T12:10:00Z">
            <w:r w:rsidR="00090969" w:rsidRPr="00090969" w:rsidDel="00246863">
              <w:rPr>
                <w:rFonts w:ascii="Cambria" w:hAnsi="Cambria"/>
                <w:noProof/>
              </w:rPr>
              <w:delText>(27)</w:delText>
            </w:r>
          </w:del>
          <w:r w:rsidR="00AA489E">
            <w:rPr>
              <w:rFonts w:ascii="Cambria" w:hAnsi="Cambria"/>
            </w:rPr>
            <w:fldChar w:fldCharType="end"/>
          </w:r>
        </w:sdtContent>
      </w:sdt>
      <w:r>
        <w:rPr>
          <w:rFonts w:ascii="Cambria" w:hAnsi="Cambria"/>
        </w:rPr>
        <w:t xml:space="preserve"> – research framework. Allows convenient manipulation of data during network training. </w:t>
      </w:r>
    </w:p>
    <w:p w14:paraId="37A96B19" w14:textId="6D0837EC" w:rsidR="001C14DB" w:rsidRDefault="001C14DB" w:rsidP="001C14DB">
      <w:pPr>
        <w:pStyle w:val="NormalWeb"/>
        <w:numPr>
          <w:ilvl w:val="0"/>
          <w:numId w:val="28"/>
        </w:numPr>
        <w:rPr>
          <w:rFonts w:ascii="SymbolMT" w:hAnsi="SymbolMT"/>
        </w:rPr>
      </w:pPr>
      <w:r>
        <w:rPr>
          <w:rFonts w:ascii="Cambria" w:hAnsi="Cambria"/>
        </w:rPr>
        <w:t xml:space="preserve">Git </w:t>
      </w:r>
      <w:sdt>
        <w:sdtPr>
          <w:rPr>
            <w:rFonts w:ascii="Cambria" w:hAnsi="Cambria"/>
          </w:rPr>
          <w:id w:val="-1986158187"/>
          <w:citation/>
        </w:sdtPr>
        <w:sdtContent>
          <w:r w:rsidR="00AA489E">
            <w:rPr>
              <w:rFonts w:ascii="Cambria" w:hAnsi="Cambria"/>
            </w:rPr>
            <w:fldChar w:fldCharType="begin"/>
          </w:r>
          <w:r w:rsidR="00AA489E">
            <w:rPr>
              <w:rFonts w:ascii="Cambria" w:hAnsi="Cambria"/>
            </w:rPr>
            <w:instrText xml:space="preserve"> CITATION Git2 \l 1033 </w:instrText>
          </w:r>
          <w:r w:rsidR="00AA489E">
            <w:rPr>
              <w:rFonts w:ascii="Cambria" w:hAnsi="Cambria"/>
            </w:rPr>
            <w:fldChar w:fldCharType="separate"/>
          </w:r>
          <w:ins w:id="408" w:author="Sergei Dobrovolskii" w:date="2022-09-29T12:10:00Z">
            <w:r w:rsidR="00246863" w:rsidRPr="00246863">
              <w:rPr>
                <w:rFonts w:ascii="Cambria" w:hAnsi="Cambria"/>
                <w:noProof/>
                <w:rPrChange w:id="409" w:author="Sergei Dobrovolskii" w:date="2022-09-29T12:10:00Z">
                  <w:rPr/>
                </w:rPrChange>
              </w:rPr>
              <w:t>(28)</w:t>
            </w:r>
          </w:ins>
          <w:del w:id="410" w:author="Sergei Dobrovolskii" w:date="2022-09-29T12:10:00Z">
            <w:r w:rsidR="00090969" w:rsidRPr="00090969" w:rsidDel="00246863">
              <w:rPr>
                <w:rFonts w:ascii="Cambria" w:hAnsi="Cambria"/>
                <w:noProof/>
              </w:rPr>
              <w:delText>(28)</w:delText>
            </w:r>
          </w:del>
          <w:r w:rsidR="00AA489E">
            <w:rPr>
              <w:rFonts w:ascii="Cambria" w:hAnsi="Cambria"/>
            </w:rPr>
            <w:fldChar w:fldCharType="end"/>
          </w:r>
        </w:sdtContent>
      </w:sdt>
      <w:r>
        <w:rPr>
          <w:rFonts w:ascii="Cambria" w:hAnsi="Cambria"/>
        </w:rPr>
        <w:t xml:space="preserve"> – version control software. Allows to track changes of software over time </w:t>
      </w:r>
    </w:p>
    <w:p w14:paraId="797E6303" w14:textId="139672EC" w:rsidR="001C14DB" w:rsidRDefault="001C14DB" w:rsidP="001C14DB">
      <w:pPr>
        <w:pStyle w:val="NormalWeb"/>
        <w:numPr>
          <w:ilvl w:val="0"/>
          <w:numId w:val="28"/>
        </w:numPr>
        <w:rPr>
          <w:rFonts w:ascii="SymbolMT" w:hAnsi="SymbolMT"/>
        </w:rPr>
      </w:pPr>
      <w:r>
        <w:rPr>
          <w:rFonts w:ascii="Cambria" w:hAnsi="Cambria"/>
        </w:rPr>
        <w:t xml:space="preserve">GitHub </w:t>
      </w:r>
      <w:sdt>
        <w:sdtPr>
          <w:rPr>
            <w:rFonts w:ascii="Cambria" w:hAnsi="Cambria"/>
          </w:rPr>
          <w:id w:val="1062295020"/>
          <w:citation/>
        </w:sdtPr>
        <w:sdtContent>
          <w:r w:rsidR="00AA489E">
            <w:rPr>
              <w:rFonts w:ascii="Cambria" w:hAnsi="Cambria"/>
            </w:rPr>
            <w:fldChar w:fldCharType="begin"/>
          </w:r>
          <w:r w:rsidR="00AA489E">
            <w:rPr>
              <w:rFonts w:ascii="Cambria" w:hAnsi="Cambria"/>
            </w:rPr>
            <w:instrText xml:space="preserve"> CITATION Git3 \l 1033 </w:instrText>
          </w:r>
          <w:r w:rsidR="00AA489E">
            <w:rPr>
              <w:rFonts w:ascii="Cambria" w:hAnsi="Cambria"/>
            </w:rPr>
            <w:fldChar w:fldCharType="separate"/>
          </w:r>
          <w:ins w:id="411" w:author="Sergei Dobrovolskii" w:date="2022-09-29T12:10:00Z">
            <w:r w:rsidR="00246863" w:rsidRPr="00246863">
              <w:rPr>
                <w:rFonts w:ascii="Cambria" w:hAnsi="Cambria"/>
                <w:noProof/>
                <w:rPrChange w:id="412" w:author="Sergei Dobrovolskii" w:date="2022-09-29T12:10:00Z">
                  <w:rPr/>
                </w:rPrChange>
              </w:rPr>
              <w:t>(29)</w:t>
            </w:r>
          </w:ins>
          <w:del w:id="413" w:author="Sergei Dobrovolskii" w:date="2022-09-29T12:10:00Z">
            <w:r w:rsidR="00090969" w:rsidRPr="00090969" w:rsidDel="00246863">
              <w:rPr>
                <w:rFonts w:ascii="Cambria" w:hAnsi="Cambria"/>
                <w:noProof/>
              </w:rPr>
              <w:delText>(29)</w:delText>
            </w:r>
          </w:del>
          <w:r w:rsidR="00AA489E">
            <w:rPr>
              <w:rFonts w:ascii="Cambria" w:hAnsi="Cambria"/>
            </w:rPr>
            <w:fldChar w:fldCharType="end"/>
          </w:r>
        </w:sdtContent>
      </w:sdt>
      <w:r>
        <w:rPr>
          <w:rFonts w:ascii="Cambria" w:hAnsi="Cambria"/>
        </w:rPr>
        <w:t xml:space="preserve">– a developer platform that was used to host repository with developed software </w:t>
      </w:r>
    </w:p>
    <w:p w14:paraId="472B081F" w14:textId="0DAF6660" w:rsidR="00C0370E" w:rsidRPr="00B10F57" w:rsidRDefault="00C0370E" w:rsidP="00C0370E">
      <w:pPr>
        <w:pStyle w:val="BodyText"/>
        <w:sectPr w:rsidR="00C0370E" w:rsidRPr="00B10F57" w:rsidSect="00222254">
          <w:pgSz w:w="11906" w:h="16838" w:code="9"/>
          <w:pgMar w:top="2098" w:right="1985" w:bottom="2552" w:left="1985" w:header="1418" w:footer="1418" w:gutter="0"/>
          <w:cols w:space="708"/>
          <w:titlePg/>
          <w:docGrid w:linePitch="360"/>
        </w:sectPr>
      </w:pPr>
    </w:p>
    <w:p w14:paraId="56F601E4" w14:textId="77777777" w:rsidR="00C0370E" w:rsidRPr="001C14DB" w:rsidRDefault="00C0370E">
      <w:pPr>
        <w:spacing w:after="0" w:line="240" w:lineRule="auto"/>
        <w:jc w:val="left"/>
      </w:pPr>
    </w:p>
    <w:p w14:paraId="21D3D3EC" w14:textId="6F9C01E6" w:rsidR="00AE5897" w:rsidRPr="004B1D5F" w:rsidRDefault="0004734F" w:rsidP="004B1D5F">
      <w:pPr>
        <w:pStyle w:val="Heading1"/>
      </w:pPr>
      <w:bookmarkStart w:id="414" w:name="_Toc115345818"/>
      <w:r w:rsidRPr="004B1D5F">
        <w:t>Results</w:t>
      </w:r>
      <w:bookmarkEnd w:id="414"/>
    </w:p>
    <w:p w14:paraId="686A623C" w14:textId="1CF71A76" w:rsidR="000F1302" w:rsidRDefault="000F1302" w:rsidP="00D74CCF">
      <w:pPr>
        <w:rPr>
          <w:rFonts w:ascii="Times New Roman" w:hAnsi="Times New Roman"/>
        </w:rPr>
      </w:pPr>
      <w:r>
        <w:t>As the result of this Master</w:t>
      </w:r>
      <w:r w:rsidR="00B56CD8">
        <w:t>’s</w:t>
      </w:r>
      <w:r>
        <w:t xml:space="preserve"> Thesis</w:t>
      </w:r>
      <w:r w:rsidR="00B56CD8">
        <w:t>,</w:t>
      </w:r>
      <w:r>
        <w:t xml:space="preserve"> two software packages were developed: </w:t>
      </w:r>
    </w:p>
    <w:p w14:paraId="0956410F" w14:textId="77777777" w:rsidR="00FA0DDE" w:rsidRDefault="000F1302" w:rsidP="00D74CCF">
      <w:pPr>
        <w:pStyle w:val="ListParagraph"/>
        <w:numPr>
          <w:ilvl w:val="0"/>
          <w:numId w:val="30"/>
        </w:numPr>
      </w:pPr>
      <w:r>
        <w:t xml:space="preserve">Cell Simulator framework. It allows to simulate </w:t>
      </w:r>
      <w:r w:rsidR="001C14DB">
        <w:t xml:space="preserve">infinite number of </w:t>
      </w:r>
      <w:r>
        <w:t>cells</w:t>
      </w:r>
      <w:r w:rsidR="001C14DB">
        <w:t xml:space="preserve"> that share same appearance parameters</w:t>
      </w:r>
      <w:r>
        <w:t xml:space="preserve"> in 3D and mimic their </w:t>
      </w:r>
      <w:r w:rsidR="001C14DB">
        <w:t>look</w:t>
      </w:r>
      <w:r>
        <w:t xml:space="preserve"> as if they were acquired with MPM at FAD</w:t>
      </w:r>
      <w:r w:rsidR="001C14DB">
        <w:t xml:space="preserve"> channel</w:t>
      </w:r>
      <w:r>
        <w:t xml:space="preserve">. </w:t>
      </w:r>
      <w:r w:rsidR="001C14DB">
        <w:t>Also, it allows to generate stacks filled with simulated cells and crypts.</w:t>
      </w:r>
    </w:p>
    <w:p w14:paraId="5862D7E6" w14:textId="46C832EB" w:rsidR="000F1302" w:rsidRDefault="000F1302" w:rsidP="00D74CCF">
      <w:pPr>
        <w:pStyle w:val="ListParagraph"/>
        <w:numPr>
          <w:ilvl w:val="0"/>
          <w:numId w:val="30"/>
        </w:numPr>
      </w:pPr>
      <w:r>
        <w:t>MBT-net neural network for classification and localization of immune cells infiltrates in colon tissue</w:t>
      </w:r>
      <w:r w:rsidR="001C14DB">
        <w:t>. It was designed, trained, and tested using simulated data.</w:t>
      </w:r>
    </w:p>
    <w:p w14:paraId="630164E6" w14:textId="77777777" w:rsidR="000F1302" w:rsidRDefault="000F1302" w:rsidP="00D74CCF">
      <w:pPr>
        <w:rPr>
          <w:rFonts w:ascii="Times New Roman" w:hAnsi="Times New Roman"/>
        </w:rPr>
      </w:pPr>
      <w:r>
        <w:t xml:space="preserve">And as the last result neural network was trained on simulated stacks and its performance was evaluated on test stacks. Developed software is documented and is available as repository on MBT server as well as on GitHub here: </w:t>
      </w:r>
      <w:r w:rsidRPr="00D74CCF">
        <w:rPr>
          <w:rStyle w:val="Emphasis"/>
        </w:rPr>
        <w:t>https://github.com/dobrik4ever/Master-Thesis.git</w:t>
      </w:r>
      <w:r>
        <w:t xml:space="preserve"> </w:t>
      </w:r>
    </w:p>
    <w:p w14:paraId="6CE4D0F5" w14:textId="0FC0474B" w:rsidR="00E31B40" w:rsidRDefault="00E31B40" w:rsidP="00E31B40">
      <w:pPr>
        <w:pStyle w:val="Heading2"/>
      </w:pPr>
      <w:bookmarkStart w:id="415" w:name="_Toc115345819"/>
      <w:r>
        <w:t>Cell simulator</w:t>
      </w:r>
      <w:bookmarkEnd w:id="415"/>
    </w:p>
    <w:p w14:paraId="17C3C953" w14:textId="171ACDF5" w:rsidR="000F1302" w:rsidRDefault="000F1302" w:rsidP="00D74CCF">
      <w:pPr>
        <w:pStyle w:val="NormalWeb"/>
        <w:jc w:val="both"/>
      </w:pPr>
      <w:r>
        <w:rPr>
          <w:rFonts w:ascii="Cambria" w:hAnsi="Cambria"/>
        </w:rPr>
        <w:t xml:space="preserve">Cell simulator is not static program but an extensible and modifiable frame- work. It was developed with aims of scalability and usage simplicity. It is based on two main classes – “CellSimulator3D” a class, that enables easy interface for cell configuration and tuning, as well as visualization. It builds a volume that consist of cell image, cell mask and cell center. And “Simulator3D” class is meant for creation of </w:t>
      </w:r>
      <w:r w:rsidR="00B56CD8">
        <w:rPr>
          <w:rFonts w:ascii="Cambria" w:hAnsi="Cambria"/>
        </w:rPr>
        <w:t xml:space="preserve">a </w:t>
      </w:r>
      <w:r>
        <w:rPr>
          <w:rFonts w:ascii="Cambria" w:hAnsi="Cambria"/>
        </w:rPr>
        <w:t xml:space="preserve">stack that is populated by cells. It has input parameters like stack size, sampling size, types of cells to be used, their number and noise parameters. Both classes were used to training data. </w:t>
      </w:r>
    </w:p>
    <w:p w14:paraId="5912401C" w14:textId="69F57B9B" w:rsidR="000F1302" w:rsidRPr="004A2F9E" w:rsidRDefault="000F1302" w:rsidP="00D74CCF">
      <w:pPr>
        <w:pStyle w:val="NormalWeb"/>
        <w:jc w:val="both"/>
        <w:rPr>
          <w:rFonts w:ascii="Cambria" w:hAnsi="Cambria"/>
        </w:rPr>
      </w:pPr>
      <w:r>
        <w:rPr>
          <w:rFonts w:ascii="Cambria" w:hAnsi="Cambria"/>
        </w:rPr>
        <w:t xml:space="preserve">The shape generation from CellSimulator3D allows to modulate cell appearance with few parameters and generate an infinite number of cells with similar properties that could be exploited for simulation of cell classes. In this work two cell classes were generated: Macrophage and T-Cell. Their size parameters are </w:t>
      </w:r>
      <w:r w:rsidR="00B56CD8">
        <w:rPr>
          <w:rFonts w:ascii="Cambria" w:hAnsi="Cambria"/>
        </w:rPr>
        <w:t xml:space="preserve">taken from literature </w:t>
      </w:r>
      <w:r>
        <w:rPr>
          <w:rFonts w:ascii="Cambria" w:hAnsi="Cambria"/>
        </w:rPr>
        <w:t xml:space="preserve">[30]. Parameters </w:t>
      </w:r>
      <w:r w:rsidR="00B56CD8">
        <w:rPr>
          <w:rFonts w:ascii="Cambria" w:hAnsi="Cambria"/>
        </w:rPr>
        <w:t>are listed</w:t>
      </w:r>
      <w:r>
        <w:rPr>
          <w:rFonts w:ascii="Cambria" w:hAnsi="Cambria"/>
        </w:rPr>
        <w:t xml:space="preserve"> in </w:t>
      </w:r>
      <w:r>
        <w:rPr>
          <w:rFonts w:ascii="Cambria" w:hAnsi="Cambria"/>
          <w:b/>
          <w:bCs/>
        </w:rPr>
        <w:t>Table 4.1</w:t>
      </w:r>
      <w:r>
        <w:rPr>
          <w:rFonts w:ascii="Cambria" w:hAnsi="Cambria"/>
        </w:rPr>
        <w:t xml:space="preserve">. Examples of generated cells in training dataset can be seen on </w:t>
      </w:r>
      <w:r>
        <w:rPr>
          <w:rFonts w:ascii="Cambria" w:hAnsi="Cambria"/>
          <w:b/>
          <w:bCs/>
        </w:rPr>
        <w:t>Figure 16</w:t>
      </w:r>
      <w:r>
        <w:rPr>
          <w:rFonts w:ascii="Cambria" w:hAnsi="Cambria"/>
        </w:rPr>
        <w:t xml:space="preserve">. Comparison of simulated stacks and real stacks can be seen on </w:t>
      </w:r>
      <w:r>
        <w:rPr>
          <w:rFonts w:ascii="Cambria" w:hAnsi="Cambria"/>
          <w:b/>
          <w:bCs/>
        </w:rPr>
        <w:t>Figure 17</w:t>
      </w:r>
      <w:r>
        <w:rPr>
          <w:rFonts w:ascii="Cambria" w:hAnsi="Cambria"/>
        </w:rPr>
        <w:t xml:space="preserve">. Here crypts were simulated in the same fashion as cells and used as masks. </w:t>
      </w:r>
      <w:r w:rsidR="004A2F9E">
        <w:rPr>
          <w:rFonts w:ascii="Cambria" w:hAnsi="Cambria"/>
        </w:rPr>
        <w:t xml:space="preserve">The simulated stacks differ from real ones, because they don’t consider </w:t>
      </w:r>
      <w:r w:rsidR="005D737B">
        <w:rPr>
          <w:rFonts w:ascii="Cambria" w:hAnsi="Cambria"/>
        </w:rPr>
        <w:t xml:space="preserve">fluorescent debris, point spread function effects, absorption. </w:t>
      </w:r>
    </w:p>
    <w:p w14:paraId="502B3312" w14:textId="77777777" w:rsidR="004A2F9E" w:rsidRDefault="004A2F9E" w:rsidP="004A2F9E">
      <w:pPr>
        <w:keepNext/>
        <w:jc w:val="center"/>
      </w:pPr>
      <w:r w:rsidRPr="00FD69A3">
        <w:rPr>
          <w:noProof/>
          <w:lang w:val="de-DE"/>
        </w:rPr>
        <w:lastRenderedPageBreak/>
        <w:drawing>
          <wp:inline distT="0" distB="0" distL="0" distR="0" wp14:anchorId="2299BC39" wp14:editId="7ED69438">
            <wp:extent cx="3200400" cy="3610128"/>
            <wp:effectExtent l="0" t="0" r="0" b="0"/>
            <wp:docPr id="23" name="Picture 23"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rrow&#10;&#10;Description automatically generated"/>
                    <pic:cNvPicPr/>
                  </pic:nvPicPr>
                  <pic:blipFill>
                    <a:blip r:embed="rId42"/>
                    <a:stretch>
                      <a:fillRect/>
                    </a:stretch>
                  </pic:blipFill>
                  <pic:spPr>
                    <a:xfrm>
                      <a:off x="0" y="0"/>
                      <a:ext cx="3295770" cy="3717708"/>
                    </a:xfrm>
                    <a:prstGeom prst="rect">
                      <a:avLst/>
                    </a:prstGeom>
                  </pic:spPr>
                </pic:pic>
              </a:graphicData>
            </a:graphic>
          </wp:inline>
        </w:drawing>
      </w:r>
    </w:p>
    <w:p w14:paraId="77CA9AAE" w14:textId="39F638E9" w:rsidR="001162B9" w:rsidRDefault="004A2F9E" w:rsidP="00D74CCF">
      <w:pPr>
        <w:pStyle w:val="Caption"/>
        <w:rPr>
          <w:lang w:eastAsia="en-GB"/>
        </w:rPr>
      </w:pPr>
      <w:bookmarkStart w:id="416" w:name="_Ref114668027"/>
      <w:r w:rsidRPr="00FD69A3">
        <w:rPr>
          <w:b/>
          <w:bCs w:val="0"/>
        </w:rPr>
        <w:t xml:space="preserve">Figure </w:t>
      </w:r>
      <w:r w:rsidRPr="00FD69A3">
        <w:rPr>
          <w:b/>
        </w:rPr>
        <w:fldChar w:fldCharType="begin"/>
      </w:r>
      <w:r w:rsidRPr="00FD69A3">
        <w:rPr>
          <w:b/>
          <w:bCs w:val="0"/>
        </w:rPr>
        <w:instrText xml:space="preserve"> SEQ Figure \* ARABIC </w:instrText>
      </w:r>
      <w:r w:rsidRPr="00FD69A3">
        <w:rPr>
          <w:b/>
        </w:rPr>
        <w:fldChar w:fldCharType="separate"/>
      </w:r>
      <w:r w:rsidR="00246863">
        <w:rPr>
          <w:b/>
          <w:bCs w:val="0"/>
          <w:noProof/>
        </w:rPr>
        <w:t>16</w:t>
      </w:r>
      <w:r w:rsidRPr="00FD69A3">
        <w:rPr>
          <w:b/>
        </w:rPr>
        <w:fldChar w:fldCharType="end"/>
      </w:r>
      <w:bookmarkEnd w:id="416"/>
      <w:r w:rsidRPr="00FD69A3">
        <w:rPr>
          <w:b/>
          <w:bCs w:val="0"/>
        </w:rPr>
        <w:t>:</w:t>
      </w:r>
      <w:r>
        <w:rPr>
          <w:b/>
          <w:bCs w:val="0"/>
        </w:rPr>
        <w:t xml:space="preserve"> </w:t>
      </w:r>
      <w:r w:rsidRPr="00FD69A3">
        <w:t>Examples of</w:t>
      </w:r>
      <w:r>
        <w:rPr>
          <w:b/>
          <w:bCs w:val="0"/>
        </w:rPr>
        <w:t xml:space="preserve"> </w:t>
      </w:r>
      <w:r>
        <w:t>simulated cells with parameters given in the table 3.1. A. Simulated macrophages B. Simulated T-cells</w:t>
      </w:r>
      <w:r w:rsidRPr="00A0327D">
        <w:t>.</w:t>
      </w:r>
      <w:r>
        <w:t xml:space="preserve"> </w:t>
      </w:r>
      <w:r>
        <w:rPr>
          <w:rFonts w:ascii="Cambria" w:hAnsi="Cambria"/>
        </w:rPr>
        <w:t>The shape generation from CellSimulator3D allows to modulate cell appearance with few parameters and generate an infinite number of cells with similar properties that could be exploited for simulation of cell classes.</w:t>
      </w:r>
    </w:p>
    <w:p w14:paraId="62E2819B" w14:textId="77777777" w:rsidR="004E6220" w:rsidRDefault="004E6220" w:rsidP="00E31B40">
      <w:pPr>
        <w:rPr>
          <w:b/>
          <w:bCs/>
          <w:lang w:eastAsia="en-GB"/>
        </w:rPr>
      </w:pPr>
    </w:p>
    <w:p w14:paraId="65A27A1D" w14:textId="1178D07A" w:rsidR="00E31B40" w:rsidRDefault="00E31B40" w:rsidP="00E31B40">
      <w:pPr>
        <w:rPr>
          <w:lang w:eastAsia="en-GB"/>
        </w:rPr>
      </w:pPr>
      <w:r w:rsidRPr="00186F88">
        <w:rPr>
          <w:b/>
          <w:bCs/>
          <w:lang w:eastAsia="en-GB"/>
        </w:rPr>
        <w:t xml:space="preserve">Table </w:t>
      </w:r>
      <w:r w:rsidR="009A7914" w:rsidRPr="00186F88">
        <w:rPr>
          <w:b/>
          <w:bCs/>
          <w:lang w:eastAsia="en-GB"/>
        </w:rPr>
        <w:t>4</w:t>
      </w:r>
      <w:r w:rsidRPr="00186F88">
        <w:rPr>
          <w:b/>
          <w:bCs/>
          <w:lang w:eastAsia="en-GB"/>
        </w:rPr>
        <w:t>.1</w:t>
      </w:r>
      <w:r>
        <w:rPr>
          <w:lang w:eastAsia="en-GB"/>
        </w:rPr>
        <w:t xml:space="preserve"> A cell simulation parameters table.</w:t>
      </w:r>
    </w:p>
    <w:tbl>
      <w:tblPr>
        <w:tblStyle w:val="TableGrid"/>
        <w:tblW w:w="7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7"/>
        <w:gridCol w:w="980"/>
        <w:gridCol w:w="980"/>
        <w:gridCol w:w="990"/>
        <w:gridCol w:w="990"/>
        <w:gridCol w:w="990"/>
        <w:gridCol w:w="990"/>
      </w:tblGrid>
      <w:tr w:rsidR="00E31B40" w:rsidRPr="001162B9" w14:paraId="4B62B324" w14:textId="77777777" w:rsidTr="00D74CCF">
        <w:trPr>
          <w:cantSplit/>
          <w:trHeight w:val="2041"/>
        </w:trPr>
        <w:tc>
          <w:tcPr>
            <w:tcW w:w="2037" w:type="dxa"/>
            <w:tcBorders>
              <w:top w:val="single" w:sz="4" w:space="0" w:color="auto"/>
              <w:bottom w:val="single" w:sz="4" w:space="0" w:color="auto"/>
            </w:tcBorders>
          </w:tcPr>
          <w:p w14:paraId="2533A98A" w14:textId="77777777" w:rsidR="00E31B40" w:rsidRPr="00D74CCF" w:rsidRDefault="00E31B40" w:rsidP="00D170F5">
            <w:pPr>
              <w:rPr>
                <w:sz w:val="22"/>
                <w:lang w:eastAsia="en-GB"/>
              </w:rPr>
            </w:pPr>
          </w:p>
        </w:tc>
        <w:tc>
          <w:tcPr>
            <w:tcW w:w="980" w:type="dxa"/>
            <w:tcBorders>
              <w:top w:val="single" w:sz="4" w:space="0" w:color="auto"/>
              <w:bottom w:val="single" w:sz="4" w:space="0" w:color="auto"/>
            </w:tcBorders>
            <w:textDirection w:val="btLr"/>
          </w:tcPr>
          <w:p w14:paraId="49FBE867" w14:textId="77777777" w:rsidR="00E31B40" w:rsidRPr="00D74CCF" w:rsidRDefault="00E31B40" w:rsidP="00D170F5">
            <w:pPr>
              <w:ind w:left="113" w:right="113"/>
              <w:rPr>
                <w:sz w:val="22"/>
                <w:lang w:eastAsia="en-GB"/>
              </w:rPr>
            </w:pPr>
            <w:r w:rsidRPr="00D74CCF">
              <w:rPr>
                <w:sz w:val="22"/>
                <w:lang w:eastAsia="en-GB"/>
              </w:rPr>
              <w:t>Cytoplasm size, µm</w:t>
            </w:r>
          </w:p>
        </w:tc>
        <w:tc>
          <w:tcPr>
            <w:tcW w:w="980" w:type="dxa"/>
            <w:tcBorders>
              <w:top w:val="single" w:sz="4" w:space="0" w:color="auto"/>
              <w:bottom w:val="single" w:sz="4" w:space="0" w:color="auto"/>
            </w:tcBorders>
            <w:textDirection w:val="btLr"/>
          </w:tcPr>
          <w:p w14:paraId="600F8604" w14:textId="77777777" w:rsidR="00E31B40" w:rsidRPr="00D74CCF" w:rsidRDefault="00E31B40" w:rsidP="00D170F5">
            <w:pPr>
              <w:ind w:left="113" w:right="113"/>
              <w:rPr>
                <w:sz w:val="22"/>
                <w:lang w:eastAsia="en-GB"/>
              </w:rPr>
            </w:pPr>
            <w:r w:rsidRPr="00D74CCF">
              <w:rPr>
                <w:sz w:val="22"/>
                <w:lang w:eastAsia="en-GB"/>
              </w:rPr>
              <w:t>Nucleus size, µm</w:t>
            </w:r>
          </w:p>
        </w:tc>
        <w:tc>
          <w:tcPr>
            <w:tcW w:w="990" w:type="dxa"/>
            <w:tcBorders>
              <w:top w:val="single" w:sz="4" w:space="0" w:color="auto"/>
              <w:bottom w:val="single" w:sz="4" w:space="0" w:color="auto"/>
            </w:tcBorders>
            <w:textDirection w:val="btLr"/>
          </w:tcPr>
          <w:p w14:paraId="4E95360C" w14:textId="77777777" w:rsidR="00E31B40" w:rsidRPr="00D74CCF" w:rsidRDefault="00E31B40" w:rsidP="00D170F5">
            <w:pPr>
              <w:ind w:left="113" w:right="113"/>
              <w:rPr>
                <w:rFonts w:ascii="Cambria Math" w:hAnsi="Cambria Math"/>
                <w:sz w:val="22"/>
                <w:lang w:eastAsia="en-GB"/>
              </w:rPr>
            </w:pPr>
            <w:r w:rsidRPr="00D74CCF">
              <w:rPr>
                <w:rFonts w:ascii="Cambria Math" w:hAnsi="Cambria Math"/>
                <w:sz w:val="22"/>
                <w:lang w:eastAsia="en-GB"/>
              </w:rPr>
              <w:t>𝛾, nucleus shape</w:t>
            </w:r>
          </w:p>
        </w:tc>
        <w:tc>
          <w:tcPr>
            <w:tcW w:w="990" w:type="dxa"/>
            <w:tcBorders>
              <w:top w:val="single" w:sz="4" w:space="0" w:color="auto"/>
              <w:bottom w:val="single" w:sz="4" w:space="0" w:color="auto"/>
            </w:tcBorders>
            <w:textDirection w:val="btLr"/>
          </w:tcPr>
          <w:p w14:paraId="4D474818" w14:textId="77777777" w:rsidR="00E31B40" w:rsidRPr="00D74CCF" w:rsidRDefault="00E31B40" w:rsidP="00D170F5">
            <w:pPr>
              <w:ind w:left="113" w:right="113"/>
              <w:rPr>
                <w:sz w:val="22"/>
                <w:lang w:eastAsia="en-GB"/>
              </w:rPr>
            </w:pPr>
            <w:r w:rsidRPr="00D74CCF">
              <w:rPr>
                <w:rFonts w:ascii="Cambria Math" w:hAnsi="Cambria Math"/>
                <w:i/>
                <w:iCs/>
                <w:sz w:val="22"/>
                <w:lang w:eastAsia="en-GB"/>
              </w:rPr>
              <w:t>c</w:t>
            </w:r>
            <w:r w:rsidRPr="00D74CCF">
              <w:rPr>
                <w:rFonts w:ascii="Cambria Math" w:hAnsi="Cambria Math"/>
                <w:sz w:val="22"/>
                <w:lang w:eastAsia="en-GB"/>
              </w:rPr>
              <w:t>, nucleus shape</w:t>
            </w:r>
          </w:p>
        </w:tc>
        <w:tc>
          <w:tcPr>
            <w:tcW w:w="990" w:type="dxa"/>
            <w:tcBorders>
              <w:top w:val="single" w:sz="4" w:space="0" w:color="auto"/>
              <w:bottom w:val="single" w:sz="4" w:space="0" w:color="auto"/>
            </w:tcBorders>
            <w:textDirection w:val="btLr"/>
          </w:tcPr>
          <w:p w14:paraId="42A5A379" w14:textId="77777777" w:rsidR="00E31B40" w:rsidRPr="00D74CCF" w:rsidRDefault="00E31B40" w:rsidP="00D170F5">
            <w:pPr>
              <w:ind w:left="113" w:right="113"/>
              <w:rPr>
                <w:rFonts w:ascii="Cambria Math" w:hAnsi="Cambria Math"/>
                <w:sz w:val="22"/>
                <w:lang w:eastAsia="en-GB"/>
              </w:rPr>
            </w:pPr>
            <w:r w:rsidRPr="00D74CCF">
              <w:rPr>
                <w:rFonts w:ascii="Cambria Math" w:hAnsi="Cambria Math"/>
                <w:sz w:val="22"/>
                <w:lang w:eastAsia="en-GB"/>
              </w:rPr>
              <w:t>𝛾, cytoplasm shape</w:t>
            </w:r>
          </w:p>
        </w:tc>
        <w:tc>
          <w:tcPr>
            <w:tcW w:w="990" w:type="dxa"/>
            <w:tcBorders>
              <w:top w:val="single" w:sz="4" w:space="0" w:color="auto"/>
              <w:bottom w:val="single" w:sz="4" w:space="0" w:color="auto"/>
            </w:tcBorders>
            <w:textDirection w:val="btLr"/>
          </w:tcPr>
          <w:p w14:paraId="677D423B" w14:textId="77777777" w:rsidR="00E31B40" w:rsidRPr="00D74CCF" w:rsidRDefault="00E31B40" w:rsidP="00D170F5">
            <w:pPr>
              <w:ind w:left="113" w:right="113"/>
              <w:rPr>
                <w:rFonts w:ascii="Cambria Math" w:hAnsi="Cambria Math"/>
                <w:sz w:val="22"/>
                <w:lang w:eastAsia="en-GB"/>
              </w:rPr>
            </w:pPr>
            <w:r w:rsidRPr="00D74CCF">
              <w:rPr>
                <w:rFonts w:ascii="Cambria Math" w:hAnsi="Cambria Math"/>
                <w:i/>
                <w:iCs/>
                <w:sz w:val="22"/>
                <w:lang w:eastAsia="en-GB"/>
              </w:rPr>
              <w:t>c</w:t>
            </w:r>
            <w:r w:rsidRPr="00D74CCF">
              <w:rPr>
                <w:rFonts w:ascii="Cambria Math" w:hAnsi="Cambria Math"/>
                <w:sz w:val="22"/>
                <w:lang w:eastAsia="en-GB"/>
              </w:rPr>
              <w:t>, cytoplasm shape</w:t>
            </w:r>
          </w:p>
        </w:tc>
      </w:tr>
      <w:tr w:rsidR="00E31B40" w:rsidRPr="001162B9" w14:paraId="1B118C0A" w14:textId="77777777" w:rsidTr="00D170F5">
        <w:trPr>
          <w:trHeight w:val="577"/>
        </w:trPr>
        <w:tc>
          <w:tcPr>
            <w:tcW w:w="2037" w:type="dxa"/>
            <w:tcBorders>
              <w:top w:val="single" w:sz="4" w:space="0" w:color="auto"/>
            </w:tcBorders>
          </w:tcPr>
          <w:p w14:paraId="247F4086" w14:textId="77777777" w:rsidR="00E31B40" w:rsidRPr="00D74CCF" w:rsidRDefault="00E31B40" w:rsidP="00D170F5">
            <w:pPr>
              <w:rPr>
                <w:sz w:val="22"/>
                <w:lang w:eastAsia="en-GB"/>
              </w:rPr>
            </w:pPr>
            <w:r w:rsidRPr="00D74CCF">
              <w:rPr>
                <w:sz w:val="22"/>
                <w:lang w:eastAsia="en-GB"/>
              </w:rPr>
              <w:t>Macrophage</w:t>
            </w:r>
          </w:p>
        </w:tc>
        <w:tc>
          <w:tcPr>
            <w:tcW w:w="980" w:type="dxa"/>
            <w:tcBorders>
              <w:top w:val="single" w:sz="4" w:space="0" w:color="auto"/>
            </w:tcBorders>
          </w:tcPr>
          <w:p w14:paraId="40DB235B" w14:textId="77777777" w:rsidR="00E31B40" w:rsidRPr="00D74CCF" w:rsidRDefault="00E31B40" w:rsidP="00D170F5">
            <w:pPr>
              <w:rPr>
                <w:sz w:val="22"/>
                <w:lang w:eastAsia="en-GB"/>
              </w:rPr>
            </w:pPr>
            <w:r w:rsidRPr="00D74CCF">
              <w:rPr>
                <w:sz w:val="22"/>
                <w:lang w:eastAsia="en-GB"/>
              </w:rPr>
              <w:t>15</w:t>
            </w:r>
          </w:p>
        </w:tc>
        <w:tc>
          <w:tcPr>
            <w:tcW w:w="980" w:type="dxa"/>
            <w:tcBorders>
              <w:top w:val="single" w:sz="4" w:space="0" w:color="auto"/>
            </w:tcBorders>
          </w:tcPr>
          <w:p w14:paraId="31E82942" w14:textId="77777777" w:rsidR="00E31B40" w:rsidRPr="00D74CCF" w:rsidRDefault="00E31B40" w:rsidP="00D170F5">
            <w:pPr>
              <w:rPr>
                <w:sz w:val="22"/>
                <w:lang w:eastAsia="en-GB"/>
              </w:rPr>
            </w:pPr>
            <w:r w:rsidRPr="00D74CCF">
              <w:rPr>
                <w:sz w:val="22"/>
                <w:lang w:eastAsia="en-GB"/>
              </w:rPr>
              <w:t>6</w:t>
            </w:r>
          </w:p>
        </w:tc>
        <w:tc>
          <w:tcPr>
            <w:tcW w:w="990" w:type="dxa"/>
            <w:tcBorders>
              <w:top w:val="single" w:sz="4" w:space="0" w:color="auto"/>
            </w:tcBorders>
          </w:tcPr>
          <w:p w14:paraId="3283A298" w14:textId="77777777" w:rsidR="00E31B40" w:rsidRPr="00D74CCF" w:rsidRDefault="00E31B40" w:rsidP="00D170F5">
            <w:pPr>
              <w:rPr>
                <w:sz w:val="22"/>
                <w:lang w:eastAsia="en-GB"/>
              </w:rPr>
            </w:pPr>
            <w:r w:rsidRPr="00D74CCF">
              <w:rPr>
                <w:sz w:val="22"/>
                <w:lang w:eastAsia="en-GB"/>
              </w:rPr>
              <w:t>1.5</w:t>
            </w:r>
          </w:p>
        </w:tc>
        <w:tc>
          <w:tcPr>
            <w:tcW w:w="990" w:type="dxa"/>
            <w:tcBorders>
              <w:top w:val="single" w:sz="4" w:space="0" w:color="auto"/>
            </w:tcBorders>
          </w:tcPr>
          <w:p w14:paraId="7F015DFB" w14:textId="77777777" w:rsidR="00E31B40" w:rsidRPr="00D74CCF" w:rsidRDefault="00E31B40" w:rsidP="00D170F5">
            <w:pPr>
              <w:rPr>
                <w:sz w:val="22"/>
                <w:lang w:eastAsia="en-GB"/>
              </w:rPr>
            </w:pPr>
            <w:r w:rsidRPr="00D74CCF">
              <w:rPr>
                <w:sz w:val="22"/>
                <w:lang w:eastAsia="en-GB"/>
              </w:rPr>
              <w:t>2.0</w:t>
            </w:r>
          </w:p>
        </w:tc>
        <w:tc>
          <w:tcPr>
            <w:tcW w:w="990" w:type="dxa"/>
            <w:tcBorders>
              <w:top w:val="single" w:sz="4" w:space="0" w:color="auto"/>
            </w:tcBorders>
          </w:tcPr>
          <w:p w14:paraId="727F724C" w14:textId="77777777" w:rsidR="00E31B40" w:rsidRPr="00D74CCF" w:rsidRDefault="00E31B40" w:rsidP="00D170F5">
            <w:pPr>
              <w:rPr>
                <w:sz w:val="22"/>
                <w:lang w:eastAsia="en-GB"/>
              </w:rPr>
            </w:pPr>
            <w:r w:rsidRPr="00D74CCF">
              <w:rPr>
                <w:sz w:val="22"/>
                <w:lang w:eastAsia="en-GB"/>
              </w:rPr>
              <w:t>0.5</w:t>
            </w:r>
          </w:p>
        </w:tc>
        <w:tc>
          <w:tcPr>
            <w:tcW w:w="990" w:type="dxa"/>
            <w:tcBorders>
              <w:top w:val="single" w:sz="4" w:space="0" w:color="auto"/>
            </w:tcBorders>
          </w:tcPr>
          <w:p w14:paraId="1E50C13A" w14:textId="77777777" w:rsidR="00E31B40" w:rsidRPr="00D74CCF" w:rsidRDefault="00E31B40" w:rsidP="00D170F5">
            <w:pPr>
              <w:rPr>
                <w:sz w:val="22"/>
                <w:lang w:eastAsia="en-GB"/>
              </w:rPr>
            </w:pPr>
            <w:r w:rsidRPr="00D74CCF">
              <w:rPr>
                <w:sz w:val="22"/>
                <w:lang w:eastAsia="en-GB"/>
              </w:rPr>
              <w:t>1.5</w:t>
            </w:r>
          </w:p>
        </w:tc>
      </w:tr>
      <w:tr w:rsidR="00E31B40" w:rsidRPr="001162B9" w14:paraId="6664BCD1" w14:textId="77777777" w:rsidTr="00D170F5">
        <w:trPr>
          <w:trHeight w:val="565"/>
        </w:trPr>
        <w:tc>
          <w:tcPr>
            <w:tcW w:w="2037" w:type="dxa"/>
            <w:tcBorders>
              <w:bottom w:val="single" w:sz="4" w:space="0" w:color="auto"/>
            </w:tcBorders>
          </w:tcPr>
          <w:p w14:paraId="0B36176E" w14:textId="77777777" w:rsidR="00E31B40" w:rsidRPr="00D74CCF" w:rsidRDefault="00E31B40" w:rsidP="00D170F5">
            <w:pPr>
              <w:rPr>
                <w:sz w:val="22"/>
                <w:lang w:eastAsia="en-GB"/>
              </w:rPr>
            </w:pPr>
            <w:r w:rsidRPr="00D74CCF">
              <w:rPr>
                <w:sz w:val="22"/>
                <w:lang w:eastAsia="en-GB"/>
              </w:rPr>
              <w:t>T-Cell</w:t>
            </w:r>
          </w:p>
        </w:tc>
        <w:tc>
          <w:tcPr>
            <w:tcW w:w="980" w:type="dxa"/>
            <w:tcBorders>
              <w:bottom w:val="single" w:sz="4" w:space="0" w:color="auto"/>
            </w:tcBorders>
          </w:tcPr>
          <w:p w14:paraId="352D887D" w14:textId="77777777" w:rsidR="00E31B40" w:rsidRPr="00D74CCF" w:rsidRDefault="00E31B40" w:rsidP="00D170F5">
            <w:pPr>
              <w:rPr>
                <w:sz w:val="22"/>
                <w:lang w:eastAsia="en-GB"/>
              </w:rPr>
            </w:pPr>
            <w:r w:rsidRPr="00D74CCF">
              <w:rPr>
                <w:sz w:val="22"/>
                <w:lang w:eastAsia="en-GB"/>
              </w:rPr>
              <w:t>9</w:t>
            </w:r>
          </w:p>
        </w:tc>
        <w:tc>
          <w:tcPr>
            <w:tcW w:w="980" w:type="dxa"/>
            <w:tcBorders>
              <w:bottom w:val="single" w:sz="4" w:space="0" w:color="auto"/>
            </w:tcBorders>
          </w:tcPr>
          <w:p w14:paraId="2ED9FFB9" w14:textId="77777777" w:rsidR="00E31B40" w:rsidRPr="00D74CCF" w:rsidRDefault="00E31B40" w:rsidP="00D170F5">
            <w:pPr>
              <w:rPr>
                <w:sz w:val="22"/>
                <w:lang w:eastAsia="en-GB"/>
              </w:rPr>
            </w:pPr>
            <w:r w:rsidRPr="00D74CCF">
              <w:rPr>
                <w:sz w:val="22"/>
                <w:lang w:eastAsia="en-GB"/>
              </w:rPr>
              <w:t>4</w:t>
            </w:r>
          </w:p>
        </w:tc>
        <w:tc>
          <w:tcPr>
            <w:tcW w:w="990" w:type="dxa"/>
            <w:tcBorders>
              <w:bottom w:val="single" w:sz="4" w:space="0" w:color="auto"/>
            </w:tcBorders>
          </w:tcPr>
          <w:p w14:paraId="7C342DA7" w14:textId="77777777" w:rsidR="00E31B40" w:rsidRPr="00D74CCF" w:rsidRDefault="00E31B40" w:rsidP="00D170F5">
            <w:pPr>
              <w:rPr>
                <w:sz w:val="22"/>
                <w:lang w:eastAsia="en-GB"/>
              </w:rPr>
            </w:pPr>
            <w:r w:rsidRPr="00D74CCF">
              <w:rPr>
                <w:sz w:val="22"/>
                <w:lang w:eastAsia="en-GB"/>
              </w:rPr>
              <w:t>1.5</w:t>
            </w:r>
          </w:p>
        </w:tc>
        <w:tc>
          <w:tcPr>
            <w:tcW w:w="990" w:type="dxa"/>
            <w:tcBorders>
              <w:bottom w:val="single" w:sz="4" w:space="0" w:color="auto"/>
            </w:tcBorders>
          </w:tcPr>
          <w:p w14:paraId="78C84A83" w14:textId="77777777" w:rsidR="00E31B40" w:rsidRPr="00D74CCF" w:rsidRDefault="00E31B40" w:rsidP="00D170F5">
            <w:pPr>
              <w:rPr>
                <w:sz w:val="22"/>
                <w:lang w:eastAsia="en-GB"/>
              </w:rPr>
            </w:pPr>
            <w:r w:rsidRPr="00D74CCF">
              <w:rPr>
                <w:sz w:val="22"/>
                <w:lang w:eastAsia="en-GB"/>
              </w:rPr>
              <w:t>2.0</w:t>
            </w:r>
          </w:p>
        </w:tc>
        <w:tc>
          <w:tcPr>
            <w:tcW w:w="990" w:type="dxa"/>
            <w:tcBorders>
              <w:bottom w:val="single" w:sz="4" w:space="0" w:color="auto"/>
            </w:tcBorders>
          </w:tcPr>
          <w:p w14:paraId="36DF84B1" w14:textId="77777777" w:rsidR="00E31B40" w:rsidRPr="00D74CCF" w:rsidRDefault="00E31B40" w:rsidP="00D170F5">
            <w:pPr>
              <w:rPr>
                <w:sz w:val="22"/>
                <w:lang w:eastAsia="en-GB"/>
              </w:rPr>
            </w:pPr>
            <w:r w:rsidRPr="00D74CCF">
              <w:rPr>
                <w:sz w:val="22"/>
                <w:lang w:eastAsia="en-GB"/>
              </w:rPr>
              <w:t>1.5</w:t>
            </w:r>
          </w:p>
        </w:tc>
        <w:tc>
          <w:tcPr>
            <w:tcW w:w="990" w:type="dxa"/>
            <w:tcBorders>
              <w:bottom w:val="single" w:sz="4" w:space="0" w:color="auto"/>
            </w:tcBorders>
          </w:tcPr>
          <w:p w14:paraId="37F252F1" w14:textId="77777777" w:rsidR="00E31B40" w:rsidRPr="00D74CCF" w:rsidRDefault="00E31B40" w:rsidP="00D170F5">
            <w:pPr>
              <w:rPr>
                <w:sz w:val="22"/>
                <w:lang w:eastAsia="en-GB"/>
              </w:rPr>
            </w:pPr>
            <w:r w:rsidRPr="00D74CCF">
              <w:rPr>
                <w:sz w:val="22"/>
                <w:lang w:eastAsia="en-GB"/>
              </w:rPr>
              <w:t>2.0</w:t>
            </w:r>
          </w:p>
        </w:tc>
      </w:tr>
    </w:tbl>
    <w:p w14:paraId="62205A8F" w14:textId="77777777" w:rsidR="00BB1F78" w:rsidRDefault="00BB1F78" w:rsidP="00BB1F78">
      <w:pPr>
        <w:pStyle w:val="Caption"/>
        <w:keepNext/>
        <w:jc w:val="center"/>
      </w:pPr>
      <w:r w:rsidRPr="00F621B4">
        <w:rPr>
          <w:noProof/>
          <w:lang w:val="de-DE"/>
        </w:rPr>
        <w:lastRenderedPageBreak/>
        <w:drawing>
          <wp:inline distT="0" distB="0" distL="0" distR="0" wp14:anchorId="238B2ED4" wp14:editId="5E61E761">
            <wp:extent cx="5075092" cy="2822713"/>
            <wp:effectExtent l="0" t="0" r="508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43"/>
                    <a:srcRect l="947" r="32468"/>
                    <a:stretch/>
                  </pic:blipFill>
                  <pic:spPr bwMode="auto">
                    <a:xfrm>
                      <a:off x="0" y="0"/>
                      <a:ext cx="5156856" cy="2868189"/>
                    </a:xfrm>
                    <a:prstGeom prst="rect">
                      <a:avLst/>
                    </a:prstGeom>
                    <a:ln>
                      <a:noFill/>
                    </a:ln>
                    <a:extLst>
                      <a:ext uri="{53640926-AAD7-44D8-BBD7-CCE9431645EC}">
                        <a14:shadowObscured xmlns:a14="http://schemas.microsoft.com/office/drawing/2010/main"/>
                      </a:ext>
                    </a:extLst>
                  </pic:spPr>
                </pic:pic>
              </a:graphicData>
            </a:graphic>
          </wp:inline>
        </w:drawing>
      </w:r>
    </w:p>
    <w:p w14:paraId="0E3F0ABA" w14:textId="04C025EA" w:rsidR="00BB1F78" w:rsidRDefault="00BB1F78" w:rsidP="00C0370E">
      <w:pPr>
        <w:pStyle w:val="Caption"/>
      </w:pPr>
      <w:r w:rsidRPr="0084299C">
        <w:rPr>
          <w:b/>
          <w:bCs w:val="0"/>
        </w:rPr>
        <w:t xml:space="preserve">Figure </w:t>
      </w:r>
      <w:r w:rsidRPr="0084299C">
        <w:rPr>
          <w:b/>
          <w:bCs w:val="0"/>
        </w:rPr>
        <w:fldChar w:fldCharType="begin"/>
      </w:r>
      <w:r w:rsidRPr="0084299C">
        <w:rPr>
          <w:b/>
          <w:bCs w:val="0"/>
        </w:rPr>
        <w:instrText xml:space="preserve"> SEQ Figure \* ARABIC </w:instrText>
      </w:r>
      <w:r w:rsidRPr="0084299C">
        <w:rPr>
          <w:b/>
          <w:bCs w:val="0"/>
        </w:rPr>
        <w:fldChar w:fldCharType="separate"/>
      </w:r>
      <w:r w:rsidR="00246863">
        <w:rPr>
          <w:b/>
          <w:bCs w:val="0"/>
          <w:noProof/>
        </w:rPr>
        <w:t>17</w:t>
      </w:r>
      <w:r w:rsidRPr="0084299C">
        <w:rPr>
          <w:b/>
          <w:bCs w:val="0"/>
        </w:rPr>
        <w:fldChar w:fldCharType="end"/>
      </w:r>
      <w:r w:rsidRPr="0084299C">
        <w:rPr>
          <w:b/>
          <w:bCs w:val="0"/>
        </w:rPr>
        <w:t>:</w:t>
      </w:r>
      <w:r>
        <w:rPr>
          <w:b/>
          <w:bCs w:val="0"/>
        </w:rPr>
        <w:t xml:space="preserve"> </w:t>
      </w:r>
      <w:r>
        <w:t xml:space="preserve">Comparison of </w:t>
      </w:r>
      <w:r w:rsidR="008C404D">
        <w:t xml:space="preserve">simulated </w:t>
      </w:r>
      <w:r>
        <w:t>stack (left),</w:t>
      </w:r>
      <w:r w:rsidR="008C404D">
        <w:t xml:space="preserve"> and</w:t>
      </w:r>
      <w:r>
        <w:t xml:space="preserve"> </w:t>
      </w:r>
      <w:r w:rsidR="008C404D">
        <w:t>r</w:t>
      </w:r>
      <w:r>
        <w:t>eal stack (</w:t>
      </w:r>
      <w:r w:rsidR="008C404D">
        <w:t>right</w:t>
      </w:r>
      <w:r>
        <w:t>).</w:t>
      </w:r>
      <w:r w:rsidR="004A2F9E" w:rsidRPr="004A2F9E">
        <w:t xml:space="preserve"> </w:t>
      </w:r>
      <w:r w:rsidR="004A2F9E">
        <w:t>Simulated stack differs from real, because of fluorescent debris, scattering, PSF and signal attenuation at depth</w:t>
      </w:r>
      <w:r w:rsidR="008C404D">
        <w:t>. The varia</w:t>
      </w:r>
      <w:r w:rsidR="00E31B25">
        <w:t>nce</w:t>
      </w:r>
      <w:r w:rsidR="008C404D">
        <w:t xml:space="preserve"> in cell size and shapes is </w:t>
      </w:r>
      <w:r w:rsidR="00E31B25">
        <w:t xml:space="preserve">currently </w:t>
      </w:r>
      <w:r w:rsidR="008C404D">
        <w:t xml:space="preserve">also </w:t>
      </w:r>
      <w:r w:rsidR="00E31B25">
        <w:t xml:space="preserve">smaller in simulation, but </w:t>
      </w:r>
      <w:r w:rsidR="008C404D">
        <w:t>can be further adjusted</w:t>
      </w:r>
      <w:r w:rsidR="00E31B25">
        <w:t xml:space="preserve"> with simulation parameters</w:t>
      </w:r>
      <w:r w:rsidR="008C404D">
        <w:t xml:space="preserve">. </w:t>
      </w:r>
    </w:p>
    <w:p w14:paraId="0A9F52DD" w14:textId="22DAB0D9" w:rsidR="008C404D" w:rsidRPr="004B1D5F" w:rsidRDefault="008C404D" w:rsidP="00D74CCF"/>
    <w:p w14:paraId="5FFB4A23" w14:textId="25070520" w:rsidR="00E31B40" w:rsidRDefault="00E31B40" w:rsidP="00E31B40">
      <w:pPr>
        <w:pStyle w:val="Heading2"/>
      </w:pPr>
      <w:bookmarkStart w:id="417" w:name="_Ref114815776"/>
      <w:bookmarkStart w:id="418" w:name="_Toc115345820"/>
      <w:r>
        <w:t>MBT-net</w:t>
      </w:r>
      <w:bookmarkEnd w:id="417"/>
      <w:bookmarkEnd w:id="418"/>
    </w:p>
    <w:p w14:paraId="06FE5383" w14:textId="78EB970A" w:rsidR="007D29F7" w:rsidRDefault="007D29F7" w:rsidP="007D29F7">
      <w:pPr>
        <w:pStyle w:val="BodyText"/>
      </w:pPr>
      <w:r>
        <w:t xml:space="preserve">The simulated data was used to train MBT-net. For training of MBT-net we used the following parameters Table 3.2 and training, validation losses can be seen on the </w:t>
      </w:r>
      <w:r>
        <w:fldChar w:fldCharType="begin"/>
      </w:r>
      <w:r>
        <w:instrText xml:space="preserve"> REF _Ref114572131 \h </w:instrText>
      </w:r>
      <w:r>
        <w:fldChar w:fldCharType="separate"/>
      </w:r>
      <w:ins w:id="419" w:author="Sergei Dobrovolskii" w:date="2022-09-29T12:10:00Z">
        <w:r w:rsidR="00246863" w:rsidRPr="00F81D3F">
          <w:rPr>
            <w:b/>
          </w:rPr>
          <w:t xml:space="preserve">Figure </w:t>
        </w:r>
        <w:r w:rsidR="00246863">
          <w:rPr>
            <w:b/>
            <w:bCs/>
            <w:noProof/>
          </w:rPr>
          <w:t>18</w:t>
        </w:r>
      </w:ins>
      <w:del w:id="420" w:author="Sergei Dobrovolskii" w:date="2022-09-29T12:08:00Z">
        <w:r w:rsidR="00C0370E" w:rsidRPr="00F81D3F" w:rsidDel="00854F0A">
          <w:rPr>
            <w:b/>
            <w:bCs/>
          </w:rPr>
          <w:delText xml:space="preserve">Figure </w:delText>
        </w:r>
        <w:r w:rsidR="00C0370E" w:rsidDel="00854F0A">
          <w:rPr>
            <w:b/>
            <w:bCs/>
            <w:noProof/>
          </w:rPr>
          <w:delText>18</w:delText>
        </w:r>
      </w:del>
      <w:r>
        <w:fldChar w:fldCharType="end"/>
      </w:r>
      <w:r w:rsidR="001B1A50">
        <w:t xml:space="preserve">. Loss curves describe how difference between a ground truth and network output minimizes over time and saturates. The network output was rendered in 3D with green and red channels for </w:t>
      </w:r>
      <w:r w:rsidR="00F06A12">
        <w:t>network’s output (probability density function for each cell class)</w:t>
      </w:r>
      <w:r w:rsidR="001B1A50">
        <w:t xml:space="preserve"> and gray for the stack. As can be seen each cell is represented by </w:t>
      </w:r>
      <w:r w:rsidR="00F06A12">
        <w:t xml:space="preserve">a small, segregated region. Each region was used to identify cell location and class. This is what was planned to achieve in the beginning. </w:t>
      </w:r>
    </w:p>
    <w:p w14:paraId="26B3A1FC" w14:textId="77777777" w:rsidR="001B1A50" w:rsidRPr="0073400D" w:rsidRDefault="001B1A50" w:rsidP="001B1A50">
      <w:pPr>
        <w:pStyle w:val="BodyText"/>
        <w:keepNext/>
        <w:jc w:val="center"/>
        <w:rPr>
          <w:b/>
          <w:bCs/>
        </w:rPr>
      </w:pPr>
      <w:r w:rsidRPr="0073400D">
        <w:rPr>
          <w:noProof/>
          <w:lang w:val="de-DE"/>
        </w:rPr>
        <w:lastRenderedPageBreak/>
        <w:drawing>
          <wp:inline distT="0" distB="0" distL="0" distR="0" wp14:anchorId="1F3A5F12" wp14:editId="43C5836B">
            <wp:extent cx="5291507" cy="2642775"/>
            <wp:effectExtent l="0" t="0" r="4445" b="571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44"/>
                    <a:srcRect b="5562"/>
                    <a:stretch/>
                  </pic:blipFill>
                  <pic:spPr bwMode="auto">
                    <a:xfrm>
                      <a:off x="0" y="0"/>
                      <a:ext cx="5292290" cy="2643166"/>
                    </a:xfrm>
                    <a:prstGeom prst="rect">
                      <a:avLst/>
                    </a:prstGeom>
                    <a:ln>
                      <a:noFill/>
                    </a:ln>
                    <a:extLst>
                      <a:ext uri="{53640926-AAD7-44D8-BBD7-CCE9431645EC}">
                        <a14:shadowObscured xmlns:a14="http://schemas.microsoft.com/office/drawing/2010/main"/>
                      </a:ext>
                    </a:extLst>
                  </pic:spPr>
                </pic:pic>
              </a:graphicData>
            </a:graphic>
          </wp:inline>
        </w:drawing>
      </w:r>
    </w:p>
    <w:p w14:paraId="7C28EB79" w14:textId="64D2970B" w:rsidR="00F06A12" w:rsidRPr="00F06A12" w:rsidRDefault="001B1A50" w:rsidP="00D74CCF">
      <w:pPr>
        <w:pStyle w:val="Caption"/>
      </w:pPr>
      <w:bookmarkStart w:id="421" w:name="_Ref114572131"/>
      <w:r w:rsidRPr="00F81D3F">
        <w:rPr>
          <w:b/>
          <w:bCs w:val="0"/>
        </w:rPr>
        <w:t xml:space="preserve">Figure </w:t>
      </w:r>
      <w:r w:rsidRPr="00F81D3F">
        <w:rPr>
          <w:b/>
          <w:bCs w:val="0"/>
        </w:rPr>
        <w:fldChar w:fldCharType="begin"/>
      </w:r>
      <w:r w:rsidRPr="00F81D3F">
        <w:rPr>
          <w:b/>
          <w:bCs w:val="0"/>
        </w:rPr>
        <w:instrText xml:space="preserve"> SEQ Figure \* ARABIC </w:instrText>
      </w:r>
      <w:r w:rsidRPr="00F81D3F">
        <w:rPr>
          <w:b/>
          <w:bCs w:val="0"/>
        </w:rPr>
        <w:fldChar w:fldCharType="separate"/>
      </w:r>
      <w:r w:rsidR="00246863">
        <w:rPr>
          <w:b/>
          <w:bCs w:val="0"/>
          <w:noProof/>
        </w:rPr>
        <w:t>18</w:t>
      </w:r>
      <w:r w:rsidRPr="00F81D3F">
        <w:rPr>
          <w:b/>
          <w:bCs w:val="0"/>
        </w:rPr>
        <w:fldChar w:fldCharType="end"/>
      </w:r>
      <w:bookmarkEnd w:id="421"/>
      <w:r w:rsidRPr="00F81D3F">
        <w:rPr>
          <w:b/>
          <w:bCs w:val="0"/>
        </w:rPr>
        <w:t>:</w:t>
      </w:r>
      <w:r>
        <w:rPr>
          <w:b/>
          <w:bCs w:val="0"/>
        </w:rPr>
        <w:t xml:space="preserve"> </w:t>
      </w:r>
      <w:r>
        <w:t xml:space="preserve">Overlay of network output and network input for given test stack. Green regions is a probability density function (PDF) of Macrophages and red ones of T-cells. </w:t>
      </w:r>
      <w:r w:rsidR="00F06A12">
        <w:t xml:space="preserve">Every cell is localized by a segregated region. </w:t>
      </w:r>
      <w:r>
        <w:t>Train and validation losses are plotted on the right.</w:t>
      </w:r>
    </w:p>
    <w:p w14:paraId="65D68F19" w14:textId="3730083D" w:rsidR="007D29F7" w:rsidRDefault="007D29F7" w:rsidP="007D29F7">
      <w:pPr>
        <w:pStyle w:val="BodyText"/>
      </w:pPr>
      <w:r w:rsidRPr="00D74CCF">
        <w:rPr>
          <w:b/>
        </w:rPr>
        <w:t xml:space="preserve">Table </w:t>
      </w:r>
      <w:r w:rsidR="008C404D">
        <w:rPr>
          <w:b/>
        </w:rPr>
        <w:t>4</w:t>
      </w:r>
      <w:r w:rsidRPr="00D74CCF">
        <w:rPr>
          <w:b/>
        </w:rPr>
        <w:t>.2</w:t>
      </w:r>
      <w:r w:rsidRPr="00145A73">
        <w:rPr>
          <w:lang w:eastAsia="en-GB"/>
        </w:rPr>
        <w:t xml:space="preserve"> </w:t>
      </w:r>
      <w:r>
        <w:rPr>
          <w:lang w:eastAsia="en-GB"/>
        </w:rPr>
        <w:t>Training parameters for this project</w:t>
      </w:r>
    </w:p>
    <w:tbl>
      <w:tblPr>
        <w:tblW w:w="7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650"/>
        <w:gridCol w:w="4215"/>
      </w:tblGrid>
      <w:tr w:rsidR="007D29F7" w:rsidRPr="008C404D" w14:paraId="573C91DD" w14:textId="77777777" w:rsidTr="0095417C">
        <w:trPr>
          <w:trHeight w:val="369"/>
          <w:jc w:val="center"/>
        </w:trPr>
        <w:tc>
          <w:tcPr>
            <w:tcW w:w="3650" w:type="dxa"/>
            <w:shd w:val="clear" w:color="auto" w:fill="auto"/>
            <w:tcMar>
              <w:top w:w="72" w:type="dxa"/>
              <w:left w:w="144" w:type="dxa"/>
              <w:bottom w:w="72" w:type="dxa"/>
              <w:right w:w="144" w:type="dxa"/>
            </w:tcMar>
            <w:hideMark/>
          </w:tcPr>
          <w:p w14:paraId="733C947F" w14:textId="77777777" w:rsidR="007D29F7" w:rsidRPr="00D74CCF" w:rsidRDefault="007D29F7" w:rsidP="00D74CCF">
            <w:pPr>
              <w:spacing w:after="0"/>
              <w:rPr>
                <w:sz w:val="22"/>
              </w:rPr>
            </w:pPr>
            <w:r w:rsidRPr="00D74CCF">
              <w:rPr>
                <w:b/>
                <w:bCs/>
                <w:sz w:val="22"/>
              </w:rPr>
              <w:t>Parameter</w:t>
            </w:r>
          </w:p>
        </w:tc>
        <w:tc>
          <w:tcPr>
            <w:tcW w:w="4215" w:type="dxa"/>
            <w:shd w:val="clear" w:color="auto" w:fill="auto"/>
            <w:tcMar>
              <w:top w:w="72" w:type="dxa"/>
              <w:left w:w="144" w:type="dxa"/>
              <w:bottom w:w="72" w:type="dxa"/>
              <w:right w:w="144" w:type="dxa"/>
            </w:tcMar>
            <w:hideMark/>
          </w:tcPr>
          <w:p w14:paraId="7619CF8F" w14:textId="77777777" w:rsidR="007D29F7" w:rsidRPr="00D74CCF" w:rsidRDefault="007D29F7" w:rsidP="00D74CCF">
            <w:pPr>
              <w:spacing w:after="0"/>
              <w:rPr>
                <w:sz w:val="22"/>
              </w:rPr>
            </w:pPr>
            <w:r w:rsidRPr="00D74CCF">
              <w:rPr>
                <w:b/>
                <w:bCs/>
                <w:sz w:val="22"/>
              </w:rPr>
              <w:t>Value</w:t>
            </w:r>
          </w:p>
        </w:tc>
      </w:tr>
      <w:tr w:rsidR="007D29F7" w:rsidRPr="008C404D" w14:paraId="5CDE59E3" w14:textId="77777777" w:rsidTr="0095417C">
        <w:trPr>
          <w:trHeight w:val="393"/>
          <w:jc w:val="center"/>
        </w:trPr>
        <w:tc>
          <w:tcPr>
            <w:tcW w:w="3650" w:type="dxa"/>
            <w:shd w:val="clear" w:color="auto" w:fill="auto"/>
            <w:tcMar>
              <w:top w:w="72" w:type="dxa"/>
              <w:left w:w="144" w:type="dxa"/>
              <w:bottom w:w="72" w:type="dxa"/>
              <w:right w:w="144" w:type="dxa"/>
            </w:tcMar>
            <w:hideMark/>
          </w:tcPr>
          <w:p w14:paraId="49B4C14C" w14:textId="77777777" w:rsidR="007D29F7" w:rsidRPr="00D74CCF" w:rsidRDefault="007D29F7" w:rsidP="00D74CCF">
            <w:pPr>
              <w:spacing w:after="0"/>
              <w:jc w:val="left"/>
              <w:rPr>
                <w:sz w:val="22"/>
              </w:rPr>
            </w:pPr>
            <w:r w:rsidRPr="00D74CCF">
              <w:rPr>
                <w:sz w:val="22"/>
              </w:rPr>
              <w:t>Output function</w:t>
            </w:r>
          </w:p>
        </w:tc>
        <w:tc>
          <w:tcPr>
            <w:tcW w:w="4215" w:type="dxa"/>
            <w:shd w:val="clear" w:color="auto" w:fill="auto"/>
            <w:tcMar>
              <w:top w:w="72" w:type="dxa"/>
              <w:left w:w="144" w:type="dxa"/>
              <w:bottom w:w="72" w:type="dxa"/>
              <w:right w:w="144" w:type="dxa"/>
            </w:tcMar>
            <w:hideMark/>
          </w:tcPr>
          <w:p w14:paraId="36685DAC" w14:textId="77777777" w:rsidR="007D29F7" w:rsidRPr="00D74CCF" w:rsidRDefault="007D29F7" w:rsidP="00D74CCF">
            <w:pPr>
              <w:spacing w:after="0"/>
              <w:jc w:val="left"/>
              <w:rPr>
                <w:sz w:val="22"/>
              </w:rPr>
            </w:pPr>
            <w:r w:rsidRPr="00D74CCF">
              <w:rPr>
                <w:sz w:val="22"/>
              </w:rPr>
              <w:t>Softmax:</w:t>
            </w:r>
            <m:oMath>
              <m:r>
                <m:rPr>
                  <m:sty m:val="p"/>
                </m:rPr>
                <w:rPr>
                  <w:rFonts w:ascii="Cambria Math" w:hAnsi="Cambria Math"/>
                  <w:sz w:val="22"/>
                </w:rPr>
                <m:t> </m:t>
              </m:r>
              <m:sSub>
                <m:sSubPr>
                  <m:ctrlPr>
                    <w:rPr>
                      <w:rFonts w:ascii="Cambria Math" w:hAnsi="Cambria Math"/>
                      <w:i/>
                      <w:iCs/>
                      <w:sz w:val="22"/>
                    </w:rPr>
                  </m:ctrlPr>
                </m:sSubPr>
                <m:e>
                  <m:acc>
                    <m:accPr>
                      <m:ctrlPr>
                        <w:rPr>
                          <w:rFonts w:ascii="Cambria Math" w:hAnsi="Cambria Math"/>
                          <w:i/>
                          <w:iCs/>
                          <w:sz w:val="22"/>
                        </w:rPr>
                      </m:ctrlPr>
                    </m:accPr>
                    <m:e>
                      <m:r>
                        <w:rPr>
                          <w:rFonts w:ascii="Cambria Math" w:hAnsi="Cambria Math"/>
                          <w:sz w:val="22"/>
                        </w:rPr>
                        <m:t>y</m:t>
                      </m:r>
                    </m:e>
                  </m:acc>
                </m:e>
                <m:sub>
                  <m:r>
                    <w:rPr>
                      <w:rFonts w:ascii="Cambria Math" w:hAnsi="Cambria Math"/>
                      <w:sz w:val="22"/>
                    </w:rPr>
                    <m:t>k</m:t>
                  </m:r>
                </m:sub>
              </m:sSub>
              <m:r>
                <m:rPr>
                  <m:sty m:val="p"/>
                </m:rPr>
                <w:rPr>
                  <w:rFonts w:ascii="Cambria Math" w:hAnsi="Cambria Math"/>
                  <w:sz w:val="22"/>
                </w:rPr>
                <m:t>=</m:t>
              </m:r>
              <m:f>
                <m:fPr>
                  <m:ctrlPr>
                    <w:rPr>
                      <w:rFonts w:ascii="Cambria Math" w:hAnsi="Cambria Math"/>
                      <w:i/>
                      <w:iCs/>
                      <w:sz w:val="22"/>
                    </w:rPr>
                  </m:ctrlPr>
                </m:fPr>
                <m:num>
                  <m:r>
                    <m:rPr>
                      <m:sty m:val="p"/>
                    </m:rPr>
                    <w:rPr>
                      <w:rFonts w:ascii="Cambria Math" w:hAnsi="Cambria Math"/>
                      <w:sz w:val="22"/>
                    </w:rPr>
                    <m:t>exp(</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k</m:t>
                      </m:r>
                    </m:sub>
                  </m:sSub>
                  <m:r>
                    <m:rPr>
                      <m:sty m:val="p"/>
                    </m:rPr>
                    <w:rPr>
                      <w:rFonts w:ascii="Cambria Math" w:hAnsi="Cambria Math"/>
                      <w:sz w:val="22"/>
                    </w:rPr>
                    <m:t>)</m:t>
                  </m:r>
                </m:num>
                <m:den>
                  <m:nary>
                    <m:naryPr>
                      <m:chr m:val="∑"/>
                      <m:limLoc m:val="subSup"/>
                      <m:ctrlPr>
                        <w:rPr>
                          <w:rFonts w:ascii="Cambria Math" w:hAnsi="Cambria Math"/>
                          <w:i/>
                          <w:iCs/>
                          <w:sz w:val="22"/>
                        </w:rPr>
                      </m:ctrlPr>
                    </m:naryPr>
                    <m:sub>
                      <m:r>
                        <w:rPr>
                          <w:rFonts w:ascii="Cambria Math" w:hAnsi="Cambria Math"/>
                          <w:sz w:val="22"/>
                        </w:rPr>
                        <m:t>j</m:t>
                      </m:r>
                      <m:r>
                        <m:rPr>
                          <m:sty m:val="p"/>
                        </m:rPr>
                        <w:rPr>
                          <w:rFonts w:ascii="Cambria Math" w:hAnsi="Cambria Math"/>
                          <w:sz w:val="22"/>
                        </w:rPr>
                        <m:t>=1</m:t>
                      </m:r>
                    </m:sub>
                    <m:sup>
                      <m:r>
                        <w:rPr>
                          <w:rFonts w:ascii="Cambria Math" w:hAnsi="Cambria Math"/>
                          <w:sz w:val="22"/>
                        </w:rPr>
                        <m:t>K</m:t>
                      </m:r>
                    </m:sup>
                    <m:e>
                      <m:r>
                        <m:rPr>
                          <m:sty m:val="p"/>
                        </m:rPr>
                        <w:rPr>
                          <w:rFonts w:ascii="Cambria Math" w:hAnsi="Cambria Math"/>
                          <w:sz w:val="22"/>
                        </w:rPr>
                        <m:t>exp(</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m:rPr>
                          <m:sty m:val="p"/>
                        </m:rPr>
                        <w:rPr>
                          <w:rFonts w:ascii="Cambria Math" w:hAnsi="Cambria Math"/>
                          <w:sz w:val="22"/>
                        </w:rPr>
                        <m:t>)</m:t>
                      </m:r>
                    </m:e>
                  </m:nary>
                </m:den>
              </m:f>
            </m:oMath>
          </w:p>
        </w:tc>
      </w:tr>
      <w:tr w:rsidR="007D29F7" w:rsidRPr="008C404D" w14:paraId="74CE9873" w14:textId="77777777" w:rsidTr="0095417C">
        <w:trPr>
          <w:trHeight w:val="738"/>
          <w:jc w:val="center"/>
        </w:trPr>
        <w:tc>
          <w:tcPr>
            <w:tcW w:w="3650" w:type="dxa"/>
            <w:shd w:val="clear" w:color="auto" w:fill="auto"/>
            <w:tcMar>
              <w:top w:w="72" w:type="dxa"/>
              <w:left w:w="144" w:type="dxa"/>
              <w:bottom w:w="72" w:type="dxa"/>
              <w:right w:w="144" w:type="dxa"/>
            </w:tcMar>
            <w:hideMark/>
          </w:tcPr>
          <w:p w14:paraId="592B4177" w14:textId="77777777" w:rsidR="007D29F7" w:rsidRPr="00D74CCF" w:rsidRDefault="007D29F7" w:rsidP="00D74CCF">
            <w:pPr>
              <w:spacing w:after="0"/>
              <w:jc w:val="left"/>
              <w:rPr>
                <w:sz w:val="22"/>
              </w:rPr>
            </w:pPr>
            <w:r w:rsidRPr="00D74CCF">
              <w:rPr>
                <w:sz w:val="22"/>
              </w:rPr>
              <w:t>Loss function</w:t>
            </w:r>
          </w:p>
        </w:tc>
        <w:tc>
          <w:tcPr>
            <w:tcW w:w="4215" w:type="dxa"/>
            <w:shd w:val="clear" w:color="auto" w:fill="auto"/>
            <w:tcMar>
              <w:top w:w="72" w:type="dxa"/>
              <w:left w:w="144" w:type="dxa"/>
              <w:bottom w:w="72" w:type="dxa"/>
              <w:right w:w="144" w:type="dxa"/>
            </w:tcMar>
            <w:hideMark/>
          </w:tcPr>
          <w:p w14:paraId="6B7B5090" w14:textId="77777777" w:rsidR="007D29F7" w:rsidRPr="00D74CCF" w:rsidRDefault="007D29F7" w:rsidP="00D74CCF">
            <w:pPr>
              <w:spacing w:after="0"/>
              <w:jc w:val="left"/>
              <w:rPr>
                <w:sz w:val="22"/>
              </w:rPr>
            </w:pPr>
            <w:r w:rsidRPr="00D74CCF">
              <w:rPr>
                <w:sz w:val="22"/>
              </w:rPr>
              <w:t>Weighted cross entropy loss:</w:t>
            </w:r>
            <w:r w:rsidRPr="00D74CCF">
              <w:rPr>
                <w:sz w:val="22"/>
              </w:rPr>
              <w:br/>
            </w:r>
            <m:oMathPara>
              <m:oMathParaPr>
                <m:jc m:val="centerGroup"/>
              </m:oMathParaPr>
              <m:oMath>
                <m:r>
                  <m:rPr>
                    <m:sty m:val="p"/>
                  </m:rPr>
                  <w:rPr>
                    <w:rFonts w:ascii="Cambria Math" w:hAnsi="Cambria Math"/>
                    <w:sz w:val="22"/>
                  </w:rPr>
                  <m:t> </m:t>
                </m:r>
                <m:r>
                  <w:rPr>
                    <w:rFonts w:ascii="Cambria Math" w:hAnsi="Cambria Math"/>
                    <w:sz w:val="22"/>
                  </w:rPr>
                  <m:t>L</m:t>
                </m:r>
                <m:d>
                  <m:dPr>
                    <m:ctrlPr>
                      <w:rPr>
                        <w:rFonts w:ascii="Cambria Math" w:hAnsi="Cambria Math"/>
                        <w:i/>
                        <w:iCs/>
                        <w:sz w:val="22"/>
                      </w:rPr>
                    </m:ctrlPr>
                  </m:dPr>
                  <m:e>
                    <m:acc>
                      <m:accPr>
                        <m:ctrlPr>
                          <w:rPr>
                            <w:rFonts w:ascii="Cambria Math" w:hAnsi="Cambria Math"/>
                            <w:i/>
                            <w:iCs/>
                            <w:sz w:val="22"/>
                          </w:rPr>
                        </m:ctrlPr>
                      </m:accPr>
                      <m:e>
                        <m:r>
                          <w:rPr>
                            <w:rFonts w:ascii="Cambria Math" w:hAnsi="Cambria Math"/>
                            <w:sz w:val="22"/>
                          </w:rPr>
                          <m:t>y</m:t>
                        </m:r>
                      </m:e>
                    </m:acc>
                    <m:r>
                      <m:rPr>
                        <m:sty m:val="p"/>
                      </m:rPr>
                      <w:rPr>
                        <w:rFonts w:ascii="Cambria Math" w:hAnsi="Cambria Math"/>
                        <w:sz w:val="22"/>
                      </w:rPr>
                      <m:t>,</m:t>
                    </m:r>
                    <m:r>
                      <w:rPr>
                        <w:rFonts w:ascii="Cambria Math" w:hAnsi="Cambria Math"/>
                        <w:sz w:val="22"/>
                      </w:rPr>
                      <m:t>y</m:t>
                    </m:r>
                  </m:e>
                </m:d>
                <m:r>
                  <m:rPr>
                    <m:sty m:val="p"/>
                  </m:rPr>
                  <w:rPr>
                    <w:rFonts w:ascii="Cambria Math" w:hAnsi="Cambria Math"/>
                    <w:sz w:val="22"/>
                  </w:rPr>
                  <m:t>=-</m:t>
                </m:r>
                <m:f>
                  <m:fPr>
                    <m:ctrlPr>
                      <w:rPr>
                        <w:rFonts w:ascii="Cambria Math" w:hAnsi="Cambria Math"/>
                        <w:i/>
                        <w:iCs/>
                        <w:sz w:val="22"/>
                      </w:rPr>
                    </m:ctrlPr>
                  </m:fPr>
                  <m:num>
                    <m:r>
                      <m:rPr>
                        <m:sty m:val="p"/>
                      </m:rPr>
                      <w:rPr>
                        <w:rFonts w:ascii="Cambria Math" w:hAnsi="Cambria Math"/>
                        <w:sz w:val="22"/>
                      </w:rPr>
                      <m:t>1</m:t>
                    </m:r>
                  </m:num>
                  <m:den>
                    <m:sSub>
                      <m:sSubPr>
                        <m:ctrlPr>
                          <w:rPr>
                            <w:rFonts w:ascii="Cambria Math" w:hAnsi="Cambria Math"/>
                            <w:i/>
                            <w:iCs/>
                            <w:sz w:val="22"/>
                          </w:rPr>
                        </m:ctrlPr>
                      </m:sSubPr>
                      <m:e>
                        <m:r>
                          <w:rPr>
                            <w:rFonts w:ascii="Cambria Math" w:hAnsi="Cambria Math"/>
                            <w:sz w:val="22"/>
                          </w:rPr>
                          <m:t>f</m:t>
                        </m:r>
                      </m:e>
                      <m:sub>
                        <m:r>
                          <w:rPr>
                            <w:rFonts w:ascii="Cambria Math" w:hAnsi="Cambria Math"/>
                            <w:sz w:val="22"/>
                          </w:rPr>
                          <m:t>c</m:t>
                        </m:r>
                      </m:sub>
                    </m:sSub>
                  </m:den>
                </m:f>
                <m:nary>
                  <m:naryPr>
                    <m:chr m:val="∑"/>
                    <m:ctrlPr>
                      <w:rPr>
                        <w:rFonts w:ascii="Cambria Math" w:hAnsi="Cambria Math"/>
                        <w:i/>
                        <w:iCs/>
                        <w:sz w:val="22"/>
                      </w:rPr>
                    </m:ctrlPr>
                  </m:naryPr>
                  <m:sub>
                    <m:r>
                      <w:rPr>
                        <w:rFonts w:ascii="Cambria Math" w:hAnsi="Cambria Math"/>
                        <w:sz w:val="22"/>
                      </w:rPr>
                      <m:t>k</m:t>
                    </m:r>
                    <m:r>
                      <m:rPr>
                        <m:sty m:val="p"/>
                      </m:rPr>
                      <w:rPr>
                        <w:rFonts w:ascii="Cambria Math" w:hAnsi="Cambria Math"/>
                        <w:sz w:val="22"/>
                      </w:rPr>
                      <m:t>=1</m:t>
                    </m:r>
                  </m:sub>
                  <m:sup>
                    <m:r>
                      <w:rPr>
                        <w:rFonts w:ascii="Cambria Math" w:hAnsi="Cambria Math"/>
                        <w:sz w:val="22"/>
                      </w:rPr>
                      <m:t>K</m:t>
                    </m:r>
                  </m:sup>
                  <m:e>
                    <m:func>
                      <m:funcPr>
                        <m:ctrlPr>
                          <w:rPr>
                            <w:rFonts w:ascii="Cambria Math" w:hAnsi="Cambria Math"/>
                            <w:i/>
                            <w:iCs/>
                            <w:sz w:val="22"/>
                          </w:rPr>
                        </m:ctrlPr>
                      </m:funcPr>
                      <m:fName>
                        <m:r>
                          <m:rPr>
                            <m:sty m:val="p"/>
                          </m:rPr>
                          <w:rPr>
                            <w:rFonts w:ascii="Cambria Math" w:hAnsi="Cambria Math"/>
                            <w:sz w:val="22"/>
                          </w:rPr>
                          <m:t>log</m:t>
                        </m:r>
                      </m:fName>
                      <m:e>
                        <m:d>
                          <m:dPr>
                            <m:ctrlPr>
                              <w:rPr>
                                <w:rFonts w:ascii="Cambria Math" w:hAnsi="Cambria Math"/>
                                <w:i/>
                                <w:iCs/>
                                <w:sz w:val="22"/>
                              </w:rPr>
                            </m:ctrlPr>
                          </m:dPr>
                          <m:e>
                            <m:sSub>
                              <m:sSubPr>
                                <m:ctrlPr>
                                  <w:rPr>
                                    <w:rFonts w:ascii="Cambria Math" w:hAnsi="Cambria Math"/>
                                    <w:i/>
                                    <w:iCs/>
                                    <w:sz w:val="22"/>
                                  </w:rPr>
                                </m:ctrlPr>
                              </m:sSubPr>
                              <m:e>
                                <m:acc>
                                  <m:accPr>
                                    <m:ctrlPr>
                                      <w:rPr>
                                        <w:rFonts w:ascii="Cambria Math" w:hAnsi="Cambria Math"/>
                                        <w:i/>
                                        <w:iCs/>
                                        <w:sz w:val="22"/>
                                      </w:rPr>
                                    </m:ctrlPr>
                                  </m:accPr>
                                  <m:e>
                                    <m:r>
                                      <w:rPr>
                                        <w:rFonts w:ascii="Cambria Math" w:hAnsi="Cambria Math"/>
                                        <w:sz w:val="22"/>
                                      </w:rPr>
                                      <m:t>y</m:t>
                                    </m:r>
                                  </m:e>
                                </m:acc>
                              </m:e>
                              <m:sub>
                                <m:r>
                                  <w:rPr>
                                    <w:rFonts w:ascii="Cambria Math" w:hAnsi="Cambria Math"/>
                                    <w:sz w:val="22"/>
                                  </w:rPr>
                                  <m:t>k</m:t>
                                </m:r>
                              </m:sub>
                            </m:sSub>
                          </m:e>
                        </m:d>
                      </m:e>
                    </m:func>
                  </m:e>
                </m:nary>
                <m:sSub>
                  <m:sSubPr>
                    <m:ctrlPr>
                      <w:rPr>
                        <w:rFonts w:ascii="Cambria Math" w:hAnsi="Cambria Math"/>
                        <w:i/>
                        <w:iCs/>
                        <w:sz w:val="22"/>
                      </w:rPr>
                    </m:ctrlPr>
                  </m:sSubPr>
                  <m:e>
                    <m:r>
                      <m:rPr>
                        <m:sty m:val="p"/>
                      </m:rPr>
                      <w:rPr>
                        <w:rFonts w:ascii="Cambria Math" w:hAnsi="Cambria Math"/>
                        <w:sz w:val="22"/>
                      </w:rPr>
                      <m:t>|</m:t>
                    </m:r>
                  </m:e>
                  <m:sub>
                    <m:sSub>
                      <m:sSubPr>
                        <m:ctrlPr>
                          <w:rPr>
                            <w:rFonts w:ascii="Cambria Math" w:hAnsi="Cambria Math"/>
                            <w:i/>
                            <w:iCs/>
                            <w:sz w:val="22"/>
                          </w:rPr>
                        </m:ctrlPr>
                      </m:sSubPr>
                      <m:e>
                        <m:r>
                          <w:rPr>
                            <w:rFonts w:ascii="Cambria Math" w:hAnsi="Cambria Math"/>
                            <w:sz w:val="22"/>
                          </w:rPr>
                          <m:t>y</m:t>
                        </m:r>
                      </m:e>
                      <m:sub>
                        <m:r>
                          <w:rPr>
                            <w:rFonts w:ascii="Cambria Math" w:hAnsi="Cambria Math"/>
                            <w:sz w:val="22"/>
                          </w:rPr>
                          <m:t>k</m:t>
                        </m:r>
                        <m:r>
                          <m:rPr>
                            <m:sty m:val="p"/>
                          </m:rPr>
                          <w:rPr>
                            <w:rFonts w:ascii="Cambria Math" w:hAnsi="Cambria Math"/>
                            <w:sz w:val="22"/>
                          </w:rPr>
                          <m:t>=1</m:t>
                        </m:r>
                      </m:sub>
                    </m:sSub>
                  </m:sub>
                </m:sSub>
              </m:oMath>
            </m:oMathPara>
          </w:p>
        </w:tc>
      </w:tr>
      <w:tr w:rsidR="007D29F7" w:rsidRPr="008C404D" w14:paraId="211AD530" w14:textId="77777777" w:rsidTr="0095417C">
        <w:trPr>
          <w:trHeight w:val="433"/>
          <w:jc w:val="center"/>
        </w:trPr>
        <w:tc>
          <w:tcPr>
            <w:tcW w:w="3650" w:type="dxa"/>
            <w:shd w:val="clear" w:color="auto" w:fill="auto"/>
            <w:tcMar>
              <w:top w:w="72" w:type="dxa"/>
              <w:left w:w="144" w:type="dxa"/>
              <w:bottom w:w="72" w:type="dxa"/>
              <w:right w:w="144" w:type="dxa"/>
            </w:tcMar>
            <w:hideMark/>
          </w:tcPr>
          <w:p w14:paraId="34BB6299" w14:textId="77777777" w:rsidR="007D29F7" w:rsidRPr="00D74CCF" w:rsidRDefault="007D29F7" w:rsidP="00D74CCF">
            <w:pPr>
              <w:spacing w:after="0"/>
              <w:jc w:val="left"/>
              <w:rPr>
                <w:sz w:val="22"/>
              </w:rPr>
            </w:pPr>
            <w:r w:rsidRPr="00D74CCF">
              <w:rPr>
                <w:sz w:val="22"/>
              </w:rPr>
              <w:t>Batch size, learning rate</w:t>
            </w:r>
          </w:p>
        </w:tc>
        <w:tc>
          <w:tcPr>
            <w:tcW w:w="4215" w:type="dxa"/>
            <w:shd w:val="clear" w:color="auto" w:fill="auto"/>
            <w:tcMar>
              <w:top w:w="72" w:type="dxa"/>
              <w:left w:w="144" w:type="dxa"/>
              <w:bottom w:w="72" w:type="dxa"/>
              <w:right w:w="144" w:type="dxa"/>
            </w:tcMar>
            <w:hideMark/>
          </w:tcPr>
          <w:p w14:paraId="13C253F0" w14:textId="77777777" w:rsidR="007D29F7" w:rsidRPr="00D74CCF" w:rsidRDefault="007D29F7" w:rsidP="00D74CCF">
            <w:pPr>
              <w:spacing w:after="0"/>
              <w:jc w:val="left"/>
              <w:rPr>
                <w:sz w:val="22"/>
              </w:rPr>
            </w:pPr>
            <w:r w:rsidRPr="00D74CCF">
              <w:rPr>
                <w:sz w:val="22"/>
              </w:rPr>
              <w:t>1, 10</w:t>
            </w:r>
            <w:r w:rsidRPr="00D74CCF">
              <w:rPr>
                <w:sz w:val="22"/>
                <w:vertAlign w:val="superscript"/>
              </w:rPr>
              <w:t>-4</w:t>
            </w:r>
          </w:p>
        </w:tc>
      </w:tr>
      <w:tr w:rsidR="007D29F7" w:rsidRPr="008C404D" w14:paraId="51A0DD73" w14:textId="77777777" w:rsidTr="0095417C">
        <w:trPr>
          <w:trHeight w:val="369"/>
          <w:jc w:val="center"/>
        </w:trPr>
        <w:tc>
          <w:tcPr>
            <w:tcW w:w="3650" w:type="dxa"/>
            <w:shd w:val="clear" w:color="auto" w:fill="auto"/>
            <w:tcMar>
              <w:top w:w="72" w:type="dxa"/>
              <w:left w:w="144" w:type="dxa"/>
              <w:bottom w:w="72" w:type="dxa"/>
              <w:right w:w="144" w:type="dxa"/>
            </w:tcMar>
            <w:hideMark/>
          </w:tcPr>
          <w:p w14:paraId="1D71525B" w14:textId="77777777" w:rsidR="007D29F7" w:rsidRPr="00D74CCF" w:rsidRDefault="007D29F7" w:rsidP="00D74CCF">
            <w:pPr>
              <w:spacing w:after="0"/>
              <w:jc w:val="left"/>
              <w:rPr>
                <w:sz w:val="22"/>
              </w:rPr>
            </w:pPr>
            <w:r w:rsidRPr="00D74CCF">
              <w:rPr>
                <w:sz w:val="22"/>
              </w:rPr>
              <w:t>Optimization</w:t>
            </w:r>
          </w:p>
        </w:tc>
        <w:tc>
          <w:tcPr>
            <w:tcW w:w="4215" w:type="dxa"/>
            <w:shd w:val="clear" w:color="auto" w:fill="auto"/>
            <w:tcMar>
              <w:top w:w="72" w:type="dxa"/>
              <w:left w:w="144" w:type="dxa"/>
              <w:bottom w:w="72" w:type="dxa"/>
              <w:right w:w="144" w:type="dxa"/>
            </w:tcMar>
            <w:hideMark/>
          </w:tcPr>
          <w:p w14:paraId="1F711E37" w14:textId="77777777" w:rsidR="007D29F7" w:rsidRPr="00D74CCF" w:rsidRDefault="007D29F7" w:rsidP="00D74CCF">
            <w:pPr>
              <w:spacing w:after="0"/>
              <w:jc w:val="left"/>
              <w:rPr>
                <w:sz w:val="22"/>
              </w:rPr>
            </w:pPr>
            <w:r w:rsidRPr="00D74CCF">
              <w:rPr>
                <w:sz w:val="22"/>
              </w:rPr>
              <w:t>Adam</w:t>
            </w:r>
          </w:p>
        </w:tc>
      </w:tr>
      <w:tr w:rsidR="007D29F7" w:rsidRPr="008C404D" w14:paraId="53F840D6" w14:textId="77777777" w:rsidTr="0095417C">
        <w:trPr>
          <w:trHeight w:val="601"/>
          <w:jc w:val="center"/>
        </w:trPr>
        <w:tc>
          <w:tcPr>
            <w:tcW w:w="3650" w:type="dxa"/>
            <w:shd w:val="clear" w:color="auto" w:fill="auto"/>
            <w:tcMar>
              <w:top w:w="72" w:type="dxa"/>
              <w:left w:w="144" w:type="dxa"/>
              <w:bottom w:w="72" w:type="dxa"/>
              <w:right w:w="144" w:type="dxa"/>
            </w:tcMar>
            <w:hideMark/>
          </w:tcPr>
          <w:p w14:paraId="235C6AD5" w14:textId="77777777" w:rsidR="007D29F7" w:rsidRPr="00D74CCF" w:rsidRDefault="007D29F7" w:rsidP="00D74CCF">
            <w:pPr>
              <w:spacing w:after="0"/>
              <w:jc w:val="left"/>
              <w:rPr>
                <w:sz w:val="22"/>
              </w:rPr>
            </w:pPr>
            <w:r w:rsidRPr="00D74CCF">
              <w:rPr>
                <w:sz w:val="22"/>
              </w:rPr>
              <w:t>Stack size</w:t>
            </w:r>
          </w:p>
        </w:tc>
        <w:tc>
          <w:tcPr>
            <w:tcW w:w="4215" w:type="dxa"/>
            <w:shd w:val="clear" w:color="auto" w:fill="auto"/>
            <w:tcMar>
              <w:top w:w="72" w:type="dxa"/>
              <w:left w:w="144" w:type="dxa"/>
              <w:bottom w:w="72" w:type="dxa"/>
              <w:right w:w="144" w:type="dxa"/>
            </w:tcMar>
            <w:hideMark/>
          </w:tcPr>
          <w:p w14:paraId="2B7B2FFE" w14:textId="77777777" w:rsidR="007D29F7" w:rsidRPr="00D74CCF" w:rsidRDefault="007D29F7" w:rsidP="00D74CCF">
            <w:pPr>
              <w:spacing w:after="0"/>
              <w:jc w:val="left"/>
              <w:rPr>
                <w:sz w:val="22"/>
                <w:lang w:val="de-DE"/>
              </w:rPr>
            </w:pPr>
            <w:r w:rsidRPr="00D74CCF">
              <w:rPr>
                <w:sz w:val="22"/>
                <w:lang w:val="de-DE"/>
              </w:rPr>
              <w:t>500 x 500 x 100 pixels</w:t>
            </w:r>
          </w:p>
          <w:p w14:paraId="2FECE91C" w14:textId="77777777" w:rsidR="007D29F7" w:rsidRPr="00D74CCF" w:rsidRDefault="007D29F7" w:rsidP="00D74CCF">
            <w:pPr>
              <w:spacing w:after="0"/>
              <w:jc w:val="left"/>
              <w:rPr>
                <w:sz w:val="22"/>
                <w:lang w:val="de-DE"/>
              </w:rPr>
            </w:pPr>
            <w:r w:rsidRPr="00D74CCF">
              <w:rPr>
                <w:sz w:val="22"/>
                <w:lang w:val="de-DE"/>
              </w:rPr>
              <w:t>250 x 250 x 50 µm</w:t>
            </w:r>
          </w:p>
          <w:p w14:paraId="2EB795BD" w14:textId="77777777" w:rsidR="007D29F7" w:rsidRPr="00D74CCF" w:rsidRDefault="007D29F7" w:rsidP="00D74CCF">
            <w:pPr>
              <w:spacing w:after="0"/>
              <w:jc w:val="left"/>
              <w:rPr>
                <w:sz w:val="22"/>
              </w:rPr>
            </w:pPr>
            <w:r w:rsidRPr="00D74CCF">
              <w:rPr>
                <w:sz w:val="22"/>
              </w:rPr>
              <w:t>0.5 µm / pixel</w:t>
            </w:r>
          </w:p>
        </w:tc>
      </w:tr>
      <w:tr w:rsidR="007D29F7" w:rsidRPr="008C404D" w14:paraId="29B1CCD6" w14:textId="77777777" w:rsidTr="0095417C">
        <w:trPr>
          <w:trHeight w:val="369"/>
          <w:jc w:val="center"/>
        </w:trPr>
        <w:tc>
          <w:tcPr>
            <w:tcW w:w="3650" w:type="dxa"/>
            <w:shd w:val="clear" w:color="auto" w:fill="auto"/>
            <w:tcMar>
              <w:top w:w="72" w:type="dxa"/>
              <w:left w:w="144" w:type="dxa"/>
              <w:bottom w:w="72" w:type="dxa"/>
              <w:right w:w="144" w:type="dxa"/>
            </w:tcMar>
            <w:hideMark/>
          </w:tcPr>
          <w:p w14:paraId="75DC2F06" w14:textId="77777777" w:rsidR="007D29F7" w:rsidRPr="00D74CCF" w:rsidRDefault="007D29F7" w:rsidP="00D74CCF">
            <w:pPr>
              <w:spacing w:after="0"/>
              <w:jc w:val="left"/>
              <w:rPr>
                <w:sz w:val="22"/>
              </w:rPr>
            </w:pPr>
            <w:r w:rsidRPr="00D74CCF">
              <w:rPr>
                <w:sz w:val="22"/>
              </w:rPr>
              <w:t>Training samples</w:t>
            </w:r>
          </w:p>
        </w:tc>
        <w:tc>
          <w:tcPr>
            <w:tcW w:w="4215" w:type="dxa"/>
            <w:shd w:val="clear" w:color="auto" w:fill="auto"/>
            <w:tcMar>
              <w:top w:w="72" w:type="dxa"/>
              <w:left w:w="144" w:type="dxa"/>
              <w:bottom w:w="72" w:type="dxa"/>
              <w:right w:w="144" w:type="dxa"/>
            </w:tcMar>
            <w:hideMark/>
          </w:tcPr>
          <w:p w14:paraId="1B04FEDB" w14:textId="77777777" w:rsidR="007D29F7" w:rsidRPr="00D74CCF" w:rsidRDefault="007D29F7" w:rsidP="00D74CCF">
            <w:pPr>
              <w:spacing w:after="0"/>
              <w:jc w:val="left"/>
              <w:rPr>
                <w:sz w:val="22"/>
              </w:rPr>
            </w:pPr>
            <w:r w:rsidRPr="00D74CCF">
              <w:rPr>
                <w:sz w:val="22"/>
              </w:rPr>
              <w:t>15 train / 5 validation / 10 test</w:t>
            </w:r>
          </w:p>
        </w:tc>
      </w:tr>
      <w:tr w:rsidR="007D29F7" w:rsidRPr="008C404D" w14:paraId="20D7BFA5" w14:textId="77777777" w:rsidTr="0095417C">
        <w:trPr>
          <w:trHeight w:val="369"/>
          <w:jc w:val="center"/>
        </w:trPr>
        <w:tc>
          <w:tcPr>
            <w:tcW w:w="3650" w:type="dxa"/>
            <w:shd w:val="clear" w:color="auto" w:fill="auto"/>
            <w:tcMar>
              <w:top w:w="72" w:type="dxa"/>
              <w:left w:w="144" w:type="dxa"/>
              <w:bottom w:w="72" w:type="dxa"/>
              <w:right w:w="144" w:type="dxa"/>
            </w:tcMar>
            <w:hideMark/>
          </w:tcPr>
          <w:p w14:paraId="250BE6D7" w14:textId="77777777" w:rsidR="007D29F7" w:rsidRPr="00D74CCF" w:rsidRDefault="007D29F7" w:rsidP="00D74CCF">
            <w:pPr>
              <w:spacing w:after="0"/>
              <w:jc w:val="left"/>
              <w:rPr>
                <w:sz w:val="22"/>
              </w:rPr>
            </w:pPr>
            <w:r w:rsidRPr="00D74CCF">
              <w:rPr>
                <w:sz w:val="22"/>
              </w:rPr>
              <w:t>Epochs</w:t>
            </w:r>
          </w:p>
        </w:tc>
        <w:tc>
          <w:tcPr>
            <w:tcW w:w="4215" w:type="dxa"/>
            <w:shd w:val="clear" w:color="auto" w:fill="auto"/>
            <w:tcMar>
              <w:top w:w="72" w:type="dxa"/>
              <w:left w:w="144" w:type="dxa"/>
              <w:bottom w:w="72" w:type="dxa"/>
              <w:right w:w="144" w:type="dxa"/>
            </w:tcMar>
            <w:hideMark/>
          </w:tcPr>
          <w:p w14:paraId="54A38951" w14:textId="77777777" w:rsidR="007D29F7" w:rsidRPr="00D74CCF" w:rsidRDefault="007D29F7" w:rsidP="00D74CCF">
            <w:pPr>
              <w:spacing w:after="0"/>
              <w:jc w:val="left"/>
              <w:rPr>
                <w:sz w:val="22"/>
              </w:rPr>
            </w:pPr>
            <w:r w:rsidRPr="00D74CCF">
              <w:rPr>
                <w:sz w:val="22"/>
              </w:rPr>
              <w:t>100</w:t>
            </w:r>
          </w:p>
        </w:tc>
      </w:tr>
    </w:tbl>
    <w:p w14:paraId="76F4515E" w14:textId="77777777" w:rsidR="007D29F7" w:rsidRDefault="007D29F7" w:rsidP="007D29F7">
      <w:pPr>
        <w:keepNext/>
      </w:pPr>
      <w:r w:rsidRPr="00D94EC6">
        <w:rPr>
          <w:noProof/>
          <w:lang w:val="de-DE"/>
        </w:rPr>
        <w:lastRenderedPageBreak/>
        <w:drawing>
          <wp:inline distT="0" distB="0" distL="0" distR="0" wp14:anchorId="6730758D" wp14:editId="491A87AD">
            <wp:extent cx="5039360" cy="1821180"/>
            <wp:effectExtent l="0" t="0" r="254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45"/>
                    <a:stretch>
                      <a:fillRect/>
                    </a:stretch>
                  </pic:blipFill>
                  <pic:spPr>
                    <a:xfrm>
                      <a:off x="0" y="0"/>
                      <a:ext cx="5039360" cy="1821180"/>
                    </a:xfrm>
                    <a:prstGeom prst="rect">
                      <a:avLst/>
                    </a:prstGeom>
                  </pic:spPr>
                </pic:pic>
              </a:graphicData>
            </a:graphic>
          </wp:inline>
        </w:drawing>
      </w:r>
    </w:p>
    <w:p w14:paraId="15E26A7A" w14:textId="2519F866" w:rsidR="007D29F7" w:rsidRDefault="007D29F7" w:rsidP="007D29F7">
      <w:pPr>
        <w:pStyle w:val="Caption"/>
      </w:pPr>
      <w:r w:rsidRPr="00EE4E55">
        <w:rPr>
          <w:b/>
          <w:bCs w:val="0"/>
        </w:rPr>
        <w:t xml:space="preserve">Figure </w:t>
      </w:r>
      <w:r w:rsidRPr="00EE4E55">
        <w:rPr>
          <w:b/>
          <w:bCs w:val="0"/>
        </w:rPr>
        <w:fldChar w:fldCharType="begin"/>
      </w:r>
      <w:r w:rsidRPr="00EE4E55">
        <w:rPr>
          <w:b/>
          <w:bCs w:val="0"/>
        </w:rPr>
        <w:instrText xml:space="preserve"> SEQ Figure \* ARABIC </w:instrText>
      </w:r>
      <w:r w:rsidRPr="00EE4E55">
        <w:rPr>
          <w:b/>
          <w:bCs w:val="0"/>
        </w:rPr>
        <w:fldChar w:fldCharType="separate"/>
      </w:r>
      <w:r w:rsidR="00246863">
        <w:rPr>
          <w:b/>
          <w:bCs w:val="0"/>
          <w:noProof/>
        </w:rPr>
        <w:t>19</w:t>
      </w:r>
      <w:r w:rsidRPr="00EE4E55">
        <w:rPr>
          <w:b/>
          <w:bCs w:val="0"/>
        </w:rPr>
        <w:fldChar w:fldCharType="end"/>
      </w:r>
      <w:r w:rsidRPr="00EE4E55">
        <w:rPr>
          <w:b/>
          <w:bCs w:val="0"/>
        </w:rPr>
        <w:t>:</w:t>
      </w:r>
      <w:r>
        <w:rPr>
          <w:b/>
          <w:bCs w:val="0"/>
        </w:rPr>
        <w:t xml:space="preserve"> </w:t>
      </w:r>
      <w:r>
        <w:t xml:space="preserve">Evaluation statistics of MBT-net performance. Table on the left demonstrates percentage of misclassified cells. Box plot on the right demonstrates deviation and mean of misclassified cells number along 10 test stacks </w:t>
      </w:r>
    </w:p>
    <w:p w14:paraId="765A4A3F" w14:textId="77777777" w:rsidR="00E31B25" w:rsidRPr="00D74CCF" w:rsidRDefault="00E31B25" w:rsidP="00D74CCF"/>
    <w:p w14:paraId="2F12528F" w14:textId="41D888D9" w:rsidR="00E31B25" w:rsidRDefault="00E31B25" w:rsidP="007D29F7">
      <w:pPr>
        <w:rPr>
          <w:lang w:eastAsia="en-GB"/>
        </w:rPr>
      </w:pPr>
      <w:r>
        <w:rPr>
          <w:lang w:eastAsia="en-GB"/>
        </w:rPr>
        <w:t>For evaluation of network performance, we used 10 test stacks – stacks that have never been seen by network. Now we can feed these stacks through trained network and calculate number of identified cells. Then a comparison between ground truth number and predicted number will be checked.</w:t>
      </w:r>
    </w:p>
    <w:p w14:paraId="2A1B9061" w14:textId="652A9E93" w:rsidR="007D29F7" w:rsidRDefault="00F06A12" w:rsidP="007D29F7">
      <w:pPr>
        <w:rPr>
          <w:lang w:eastAsia="en-GB"/>
        </w:rPr>
      </w:pPr>
      <w:r>
        <w:rPr>
          <w:lang w:eastAsia="en-GB"/>
        </w:rPr>
        <w:t xml:space="preserve">Network can classify and count on average 90% of cells </w:t>
      </w:r>
      <w:r w:rsidR="003D1E51">
        <w:rPr>
          <w:lang w:eastAsia="en-GB"/>
        </w:rPr>
        <w:t xml:space="preserve">on previously unseen data </w:t>
      </w:r>
      <w:r>
        <w:rPr>
          <w:lang w:eastAsia="en-GB"/>
        </w:rPr>
        <w:t xml:space="preserve">correctly. </w:t>
      </w:r>
      <w:r w:rsidR="00CA5162">
        <w:rPr>
          <w:lang w:eastAsia="en-GB"/>
        </w:rPr>
        <w:t xml:space="preserve">This is a comparatively good result. But it is important to </w:t>
      </w:r>
      <w:r w:rsidR="009E6B79">
        <w:rPr>
          <w:lang w:eastAsia="en-GB"/>
        </w:rPr>
        <w:t>consider</w:t>
      </w:r>
      <w:r w:rsidR="00CA5162">
        <w:rPr>
          <w:lang w:eastAsia="en-GB"/>
        </w:rPr>
        <w:t xml:space="preserve"> – test data was generated by the same algorithm, as well as the training </w:t>
      </w:r>
      <w:r w:rsidR="009E6B79">
        <w:rPr>
          <w:lang w:eastAsia="en-GB"/>
        </w:rPr>
        <w:t>data</w:t>
      </w:r>
      <w:r w:rsidR="00CA5162">
        <w:rPr>
          <w:lang w:eastAsia="en-GB"/>
        </w:rPr>
        <w:t>. Despite of being tested on unseen set, it still has bias of simulator.</w:t>
      </w:r>
      <w:r w:rsidR="009E6B79">
        <w:rPr>
          <w:lang w:eastAsia="en-GB"/>
        </w:rPr>
        <w:t xml:space="preserve"> That means, that the same algorithm can perform worse on real data, because it has higher variance and complexity.</w:t>
      </w:r>
      <w:r w:rsidR="00CA5162">
        <w:rPr>
          <w:lang w:eastAsia="en-GB"/>
        </w:rPr>
        <w:t xml:space="preserve"> </w:t>
      </w:r>
      <w:r w:rsidR="003D1E51">
        <w:rPr>
          <w:lang w:eastAsia="en-GB"/>
        </w:rPr>
        <w:t>The</w:t>
      </w:r>
      <w:r w:rsidR="007D29F7">
        <w:rPr>
          <w:lang w:eastAsia="en-GB"/>
        </w:rPr>
        <w:t xml:space="preserve"> misclassification comes from network-related artifacts. When outputting the probability density functions cells can be misidentified due to two reasons: Double prediction for macrophages and dense cell clusters. Examples of misidentified cells could be seen </w:t>
      </w:r>
      <w:r w:rsidR="00CA5162">
        <w:rPr>
          <w:lang w:eastAsia="en-GB"/>
        </w:rPr>
        <w:t>below:</w:t>
      </w:r>
    </w:p>
    <w:p w14:paraId="7E7EACB4" w14:textId="77777777" w:rsidR="007D29F7" w:rsidRDefault="007D29F7" w:rsidP="007D29F7">
      <w:pPr>
        <w:keepNext/>
      </w:pPr>
      <w:r w:rsidRPr="0004183B">
        <w:rPr>
          <w:noProof/>
          <w:lang w:val="de-DE"/>
        </w:rPr>
        <w:lastRenderedPageBreak/>
        <w:drawing>
          <wp:inline distT="0" distB="0" distL="0" distR="0" wp14:anchorId="19D3CF71" wp14:editId="6DC9E27D">
            <wp:extent cx="5039360" cy="3413125"/>
            <wp:effectExtent l="0" t="0" r="2540" b="3175"/>
            <wp:docPr id="42" name="Picture 42"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video game&#10;&#10;Description automatically generated with low confidence"/>
                    <pic:cNvPicPr/>
                  </pic:nvPicPr>
                  <pic:blipFill>
                    <a:blip r:embed="rId46"/>
                    <a:stretch>
                      <a:fillRect/>
                    </a:stretch>
                  </pic:blipFill>
                  <pic:spPr>
                    <a:xfrm>
                      <a:off x="0" y="0"/>
                      <a:ext cx="5039360" cy="3413125"/>
                    </a:xfrm>
                    <a:prstGeom prst="rect">
                      <a:avLst/>
                    </a:prstGeom>
                  </pic:spPr>
                </pic:pic>
              </a:graphicData>
            </a:graphic>
          </wp:inline>
        </w:drawing>
      </w:r>
    </w:p>
    <w:p w14:paraId="3A61DE5A" w14:textId="16F14312" w:rsidR="00B56CD8" w:rsidRDefault="007D29F7" w:rsidP="005761D7">
      <w:pPr>
        <w:pStyle w:val="Caption"/>
      </w:pPr>
      <w:r w:rsidRPr="0004183B">
        <w:rPr>
          <w:b/>
          <w:bCs w:val="0"/>
        </w:rPr>
        <w:t xml:space="preserve">Figure </w:t>
      </w:r>
      <w:r w:rsidRPr="0004183B">
        <w:rPr>
          <w:b/>
          <w:bCs w:val="0"/>
        </w:rPr>
        <w:fldChar w:fldCharType="begin"/>
      </w:r>
      <w:r w:rsidRPr="0004183B">
        <w:rPr>
          <w:b/>
          <w:bCs w:val="0"/>
        </w:rPr>
        <w:instrText xml:space="preserve"> SEQ Figure \* ARABIC </w:instrText>
      </w:r>
      <w:r w:rsidRPr="0004183B">
        <w:rPr>
          <w:b/>
          <w:bCs w:val="0"/>
        </w:rPr>
        <w:fldChar w:fldCharType="separate"/>
      </w:r>
      <w:r w:rsidR="00246863">
        <w:rPr>
          <w:b/>
          <w:bCs w:val="0"/>
          <w:noProof/>
        </w:rPr>
        <w:t>20</w:t>
      </w:r>
      <w:r w:rsidRPr="0004183B">
        <w:rPr>
          <w:b/>
          <w:bCs w:val="0"/>
        </w:rPr>
        <w:fldChar w:fldCharType="end"/>
      </w:r>
      <w:r w:rsidRPr="0004183B">
        <w:rPr>
          <w:b/>
          <w:bCs w:val="0"/>
        </w:rPr>
        <w:t>:</w:t>
      </w:r>
      <w:r>
        <w:rPr>
          <w:b/>
          <w:bCs w:val="0"/>
        </w:rPr>
        <w:t xml:space="preserve"> </w:t>
      </w:r>
      <w:r>
        <w:t xml:space="preserve">Overlay of generated stack layer and produced output from MBT-net. </w:t>
      </w:r>
      <w:r w:rsidRPr="00D74CCF">
        <w:rPr>
          <w:b/>
        </w:rPr>
        <w:t>A</w:t>
      </w:r>
      <w:r>
        <w:t xml:space="preserve">. A cluster of T-cells reminded network of macrophage. </w:t>
      </w:r>
      <w:r w:rsidRPr="00D74CCF">
        <w:rPr>
          <w:b/>
        </w:rPr>
        <w:t>B</w:t>
      </w:r>
      <w:r>
        <w:t>. Macrophages were identified correctly</w:t>
      </w:r>
      <w:r w:rsidR="00E31B25">
        <w:t>,</w:t>
      </w:r>
      <w:r>
        <w:t xml:space="preserve"> but part of them experienced double prediction of T-cells.</w:t>
      </w:r>
    </w:p>
    <w:p w14:paraId="5055C7FD" w14:textId="77777777" w:rsidR="00B56CD8" w:rsidRPr="00B10F57" w:rsidRDefault="00B56CD8" w:rsidP="00B56CD8">
      <w:pPr>
        <w:pStyle w:val="BodyText"/>
        <w:sectPr w:rsidR="00B56CD8" w:rsidRPr="00B10F57" w:rsidSect="00222254">
          <w:pgSz w:w="11906" w:h="16838" w:code="9"/>
          <w:pgMar w:top="2098" w:right="1985" w:bottom="2552" w:left="1985" w:header="1418" w:footer="1418" w:gutter="0"/>
          <w:cols w:space="708"/>
          <w:titlePg/>
          <w:docGrid w:linePitch="360"/>
        </w:sectPr>
      </w:pPr>
    </w:p>
    <w:p w14:paraId="77F5E0F8" w14:textId="2CA5DACF" w:rsidR="0004734F" w:rsidRDefault="0004734F" w:rsidP="005761D7">
      <w:pPr>
        <w:pStyle w:val="Caption"/>
      </w:pPr>
    </w:p>
    <w:p w14:paraId="0E29B30B" w14:textId="46CA0DC6" w:rsidR="004A748A" w:rsidRDefault="0086666D" w:rsidP="00EF4188">
      <w:pPr>
        <w:pStyle w:val="Heading1"/>
      </w:pPr>
      <w:bookmarkStart w:id="422" w:name="_Ref488405753"/>
      <w:bookmarkStart w:id="423" w:name="_Toc115345821"/>
      <w:r w:rsidRPr="00B97D10">
        <w:t>Dis</w:t>
      </w:r>
      <w:r w:rsidR="008A3807" w:rsidRPr="00B97D10">
        <w:t>c</w:t>
      </w:r>
      <w:r w:rsidRPr="00B97D10">
        <w:t>ussion</w:t>
      </w:r>
      <w:bookmarkEnd w:id="422"/>
      <w:bookmarkEnd w:id="423"/>
    </w:p>
    <w:p w14:paraId="507F4E47" w14:textId="2734C0DF" w:rsidR="00E85CFA" w:rsidRPr="00E85CFA" w:rsidRDefault="00E85CFA" w:rsidP="00E85CFA">
      <w:r>
        <w:t>An automated quantification of cell populations in three-dimensional tissue is a very challenging task, which is not easily solved with classic image processing routines. Modern Deep Learning approaches are promising route to address the task, but require many well-annotated 3D datasets, which is a difficult and time-consuming manual procedure. In this thesis, the potential of neural networks for cell quantification in label-free stacks was evaluated. In this section an explanations of model selection, as well as applicability and faced problems will be discussed in detail.</w:t>
      </w:r>
    </w:p>
    <w:p w14:paraId="03081ADE" w14:textId="50018916" w:rsidR="00CA655F" w:rsidRDefault="001B73B6" w:rsidP="001B73B6">
      <w:pPr>
        <w:pStyle w:val="Heading2"/>
      </w:pPr>
      <w:bookmarkStart w:id="424" w:name="_Toc115345822"/>
      <w:r>
        <w:t>Model selection</w:t>
      </w:r>
      <w:bookmarkEnd w:id="424"/>
    </w:p>
    <w:p w14:paraId="0570865F" w14:textId="212A48D1" w:rsidR="004E6220" w:rsidRDefault="000A1225" w:rsidP="00D74CCF">
      <w:r>
        <w:t xml:space="preserve">MBT-net is built around a popular network architecture called LinkNet </w:t>
      </w:r>
      <w:sdt>
        <w:sdtPr>
          <w:id w:val="-37514749"/>
          <w:citation/>
        </w:sdtPr>
        <w:sdtContent>
          <w:r>
            <w:fldChar w:fldCharType="begin"/>
          </w:r>
          <w:r>
            <w:instrText xml:space="preserve"> CITATION Abh17 \l 1033 </w:instrText>
          </w:r>
          <w:r>
            <w:fldChar w:fldCharType="separate"/>
          </w:r>
          <w:r w:rsidR="00246863">
            <w:rPr>
              <w:noProof/>
            </w:rPr>
            <w:t>(15)</w:t>
          </w:r>
          <w:r>
            <w:fldChar w:fldCharType="end"/>
          </w:r>
        </w:sdtContent>
      </w:sdt>
      <w:r>
        <w:t xml:space="preserve"> which was developed after famous and widely used U-net </w:t>
      </w:r>
      <w:sdt>
        <w:sdtPr>
          <w:id w:val="369341176"/>
          <w:citation/>
        </w:sdtPr>
        <w:sdtContent>
          <w:r>
            <w:fldChar w:fldCharType="begin"/>
          </w:r>
          <w:r>
            <w:instrText xml:space="preserve"> CITATION ORo15 \l 1033 </w:instrText>
          </w:r>
          <w:r>
            <w:fldChar w:fldCharType="separate"/>
          </w:r>
          <w:r w:rsidR="00246863">
            <w:rPr>
              <w:noProof/>
            </w:rPr>
            <w:t>(30)</w:t>
          </w:r>
          <w:r>
            <w:fldChar w:fldCharType="end"/>
          </w:r>
        </w:sdtContent>
      </w:sdt>
      <w:r>
        <w:t xml:space="preserve"> introduced in 2015 as a solution for medical image segmentation purposes, and then have been improved to work with three-dimensional data </w:t>
      </w:r>
      <w:sdt>
        <w:sdtPr>
          <w:id w:val="1100228182"/>
          <w:citation/>
        </w:sdtPr>
        <w:sdtContent>
          <w:r>
            <w:fldChar w:fldCharType="begin"/>
          </w:r>
          <w:r>
            <w:instrText xml:space="preserve"> CITATION Özg16 \l 1033 </w:instrText>
          </w:r>
          <w:r>
            <w:fldChar w:fldCharType="separate"/>
          </w:r>
          <w:r w:rsidR="00246863">
            <w:rPr>
              <w:noProof/>
            </w:rPr>
            <w:t>(31)</w:t>
          </w:r>
          <w:r>
            <w:fldChar w:fldCharType="end"/>
          </w:r>
        </w:sdtContent>
      </w:sdt>
      <w:r>
        <w:t xml:space="preserve">. </w:t>
      </w:r>
    </w:p>
    <w:p w14:paraId="222851E0" w14:textId="165DAB8F" w:rsidR="000A1225" w:rsidRDefault="000A1225" w:rsidP="00D74CCF">
      <w:r>
        <w:t xml:space="preserve">These architectures main idea is built around two network modules – encoder and decoder. First one encodes input information in more compact form. Usually, any image classifier network could be called an encoder because it compresses input image in vector of class probabilities (for example 512 x 512 image in vector 1 x 3). Second module, decoder, is doing an opposite action, it decompresses information. Combination of two modules can result in efficient mapping from input image to output segmentation map with the same resolution as input, which is essential in segmentation tasks. But mentioned networks use a clever trick to allow for better backpropagation and information preservation called skipped connections. This is a connection (summation (LinkNet) or concatenation (U-net)) that connects output from one encoder block to input of decoder block at each scale </w:t>
      </w:r>
      <w:r>
        <w:fldChar w:fldCharType="begin"/>
      </w:r>
      <w:r>
        <w:instrText xml:space="preserve"> REF _Ref113194620 \h </w:instrText>
      </w:r>
      <w:r w:rsidR="004E6220">
        <w:instrText xml:space="preserve"> \* MERGEFORMAT </w:instrText>
      </w:r>
      <w:r>
        <w:fldChar w:fldCharType="separate"/>
      </w:r>
      <w:ins w:id="425" w:author="Sergei Dobrovolskii" w:date="2022-09-29T12:10:00Z">
        <w:r w:rsidR="00246863" w:rsidRPr="00246863">
          <w:rPr>
            <w:b/>
            <w:bCs/>
          </w:rPr>
          <w:t xml:space="preserve">Figure </w:t>
        </w:r>
        <w:r w:rsidR="00246863">
          <w:rPr>
            <w:b/>
            <w:bCs/>
            <w:noProof/>
          </w:rPr>
          <w:t>21</w:t>
        </w:r>
      </w:ins>
      <w:del w:id="426" w:author="Sergei Dobrovolskii" w:date="2022-09-29T12:08:00Z">
        <w:r w:rsidR="00C0370E" w:rsidRPr="00113632" w:rsidDel="00854F0A">
          <w:rPr>
            <w:b/>
            <w:bCs/>
          </w:rPr>
          <w:delText xml:space="preserve">Figure </w:delText>
        </w:r>
        <w:r w:rsidR="00C0370E" w:rsidDel="00854F0A">
          <w:rPr>
            <w:b/>
            <w:bCs/>
            <w:noProof/>
          </w:rPr>
          <w:delText>21</w:delText>
        </w:r>
      </w:del>
      <w:r>
        <w:fldChar w:fldCharType="end"/>
      </w:r>
      <w:r>
        <w:t>.</w:t>
      </w:r>
    </w:p>
    <w:p w14:paraId="7FD9C255" w14:textId="77777777" w:rsidR="000A1225" w:rsidRDefault="000A1225" w:rsidP="000A1225">
      <w:pPr>
        <w:pStyle w:val="BodyText"/>
        <w:keepNext/>
        <w:jc w:val="center"/>
      </w:pPr>
      <w:r w:rsidRPr="00113632">
        <w:rPr>
          <w:noProof/>
          <w:lang w:val="de-DE"/>
        </w:rPr>
        <w:lastRenderedPageBreak/>
        <w:drawing>
          <wp:inline distT="0" distB="0" distL="0" distR="0" wp14:anchorId="0CA8B136" wp14:editId="3EA320A3">
            <wp:extent cx="2847503" cy="1986363"/>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7"/>
                    <a:stretch>
                      <a:fillRect/>
                    </a:stretch>
                  </pic:blipFill>
                  <pic:spPr>
                    <a:xfrm>
                      <a:off x="0" y="0"/>
                      <a:ext cx="2904779" cy="2026318"/>
                    </a:xfrm>
                    <a:prstGeom prst="rect">
                      <a:avLst/>
                    </a:prstGeom>
                  </pic:spPr>
                </pic:pic>
              </a:graphicData>
            </a:graphic>
          </wp:inline>
        </w:drawing>
      </w:r>
    </w:p>
    <w:p w14:paraId="60012D6A" w14:textId="50884875" w:rsidR="000A1225" w:rsidRPr="00113632" w:rsidRDefault="000A1225" w:rsidP="000A1225">
      <w:pPr>
        <w:pStyle w:val="Caption"/>
        <w:jc w:val="center"/>
      </w:pPr>
      <w:bookmarkStart w:id="427" w:name="_Ref113194620"/>
      <w:r w:rsidRPr="00113632">
        <w:rPr>
          <w:b/>
          <w:bCs w:val="0"/>
        </w:rPr>
        <w:t xml:space="preserve">Figure </w:t>
      </w:r>
      <w:r w:rsidRPr="00113632">
        <w:rPr>
          <w:b/>
          <w:bCs w:val="0"/>
        </w:rPr>
        <w:fldChar w:fldCharType="begin"/>
      </w:r>
      <w:r w:rsidRPr="00113632">
        <w:rPr>
          <w:b/>
          <w:bCs w:val="0"/>
        </w:rPr>
        <w:instrText xml:space="preserve"> SEQ Figure \* ARABIC </w:instrText>
      </w:r>
      <w:r w:rsidRPr="00113632">
        <w:rPr>
          <w:b/>
          <w:bCs w:val="0"/>
        </w:rPr>
        <w:fldChar w:fldCharType="separate"/>
      </w:r>
      <w:r w:rsidR="00246863">
        <w:rPr>
          <w:b/>
          <w:bCs w:val="0"/>
          <w:noProof/>
        </w:rPr>
        <w:t>21</w:t>
      </w:r>
      <w:r w:rsidRPr="00113632">
        <w:rPr>
          <w:b/>
          <w:bCs w:val="0"/>
        </w:rPr>
        <w:fldChar w:fldCharType="end"/>
      </w:r>
      <w:bookmarkEnd w:id="427"/>
      <w:r w:rsidRPr="00113632">
        <w:rPr>
          <w:b/>
          <w:bCs w:val="0"/>
        </w:rPr>
        <w:t>:</w:t>
      </w:r>
      <w:r>
        <w:rPr>
          <w:b/>
          <w:bCs w:val="0"/>
        </w:rPr>
        <w:t xml:space="preserve"> </w:t>
      </w:r>
      <w:r>
        <w:t>Comparison of LinkNet and U-net residual connections.</w:t>
      </w:r>
    </w:p>
    <w:p w14:paraId="2844C588" w14:textId="7833F787" w:rsidR="00194487" w:rsidRDefault="000A1225" w:rsidP="000A1225">
      <w:pPr>
        <w:pStyle w:val="BodyText"/>
      </w:pPr>
      <w:r>
        <w:t xml:space="preserve">As described in </w:t>
      </w:r>
      <w:sdt>
        <w:sdtPr>
          <w:id w:val="-1972054998"/>
          <w:citation/>
        </w:sdtPr>
        <w:sdtContent>
          <w:r>
            <w:fldChar w:fldCharType="begin"/>
          </w:r>
          <w:r>
            <w:instrText xml:space="preserve"> CITATION Abh17 \l 1033 </w:instrText>
          </w:r>
          <w:r>
            <w:fldChar w:fldCharType="separate"/>
          </w:r>
          <w:r w:rsidR="00246863">
            <w:rPr>
              <w:noProof/>
            </w:rPr>
            <w:t>(15)</w:t>
          </w:r>
          <w:r>
            <w:fldChar w:fldCharType="end"/>
          </w:r>
        </w:sdtContent>
      </w:sdt>
      <w:r>
        <w:t xml:space="preserve"> LinkNet has comparable segmentation quality to U-net, but with fewer memory consumption and higher computation speed. That’s why in this project skipped connections like in LinkNet were utilized.</w:t>
      </w:r>
    </w:p>
    <w:p w14:paraId="5049093E" w14:textId="6D41AC4E" w:rsidR="00EF01DE" w:rsidRDefault="00194487" w:rsidP="00EF01DE">
      <w:pPr>
        <w:pStyle w:val="Heading2"/>
      </w:pPr>
      <w:bookmarkStart w:id="428" w:name="_Toc115345823"/>
      <w:r>
        <w:t>Real data</w:t>
      </w:r>
      <w:bookmarkEnd w:id="428"/>
    </w:p>
    <w:p w14:paraId="53DAB47E" w14:textId="752900C5" w:rsidR="00986593" w:rsidRDefault="00986593" w:rsidP="00986593">
      <w:pPr>
        <w:pStyle w:val="BodyText"/>
        <w:rPr>
          <w:lang w:val="en-GB"/>
        </w:rPr>
      </w:pPr>
      <w:r>
        <w:rPr>
          <w:lang w:val="en-GB"/>
        </w:rPr>
        <w:t>In this project an experiment was conducted. An attempt to feed a real stack to MBT-net</w:t>
      </w:r>
      <w:r w:rsidR="003D5457">
        <w:rPr>
          <w:lang w:val="en-GB"/>
        </w:rPr>
        <w:t xml:space="preserve">. </w:t>
      </w:r>
      <w:r w:rsidRPr="00986593">
        <w:rPr>
          <w:lang w:val="en-GB"/>
        </w:rPr>
        <w:t xml:space="preserve">The outcome can be observed on </w:t>
      </w:r>
      <w:r w:rsidR="00BC0111">
        <w:rPr>
          <w:lang w:val="en-GB"/>
        </w:rPr>
        <w:fldChar w:fldCharType="begin"/>
      </w:r>
      <w:r w:rsidR="00BC0111">
        <w:rPr>
          <w:lang w:val="en-GB"/>
        </w:rPr>
        <w:instrText xml:space="preserve"> REF _Ref114575204 \h </w:instrText>
      </w:r>
      <w:r w:rsidR="00BC0111">
        <w:rPr>
          <w:lang w:val="en-GB"/>
        </w:rPr>
      </w:r>
      <w:r w:rsidR="00BC0111">
        <w:rPr>
          <w:lang w:val="en-GB"/>
        </w:rPr>
        <w:fldChar w:fldCharType="separate"/>
      </w:r>
      <w:ins w:id="429" w:author="Sergei Dobrovolskii" w:date="2022-09-29T12:10:00Z">
        <w:r w:rsidR="00246863" w:rsidRPr="003D5457">
          <w:rPr>
            <w:b/>
          </w:rPr>
          <w:t xml:space="preserve">Figure </w:t>
        </w:r>
        <w:r w:rsidR="00246863">
          <w:rPr>
            <w:b/>
            <w:bCs/>
            <w:noProof/>
          </w:rPr>
          <w:t>22</w:t>
        </w:r>
      </w:ins>
      <w:del w:id="430" w:author="Sergei Dobrovolskii" w:date="2022-09-29T12:08:00Z">
        <w:r w:rsidR="00C0370E" w:rsidRPr="003D5457" w:rsidDel="00854F0A">
          <w:rPr>
            <w:b/>
            <w:bCs/>
          </w:rPr>
          <w:delText xml:space="preserve">Figure </w:delText>
        </w:r>
        <w:r w:rsidR="00C0370E" w:rsidDel="00854F0A">
          <w:rPr>
            <w:b/>
            <w:bCs/>
            <w:noProof/>
          </w:rPr>
          <w:delText>22</w:delText>
        </w:r>
      </w:del>
      <w:r w:rsidR="00BC0111">
        <w:rPr>
          <w:lang w:val="en-GB"/>
        </w:rPr>
        <w:fldChar w:fldCharType="end"/>
      </w:r>
      <w:r w:rsidRPr="00986593">
        <w:rPr>
          <w:lang w:val="en-GB"/>
        </w:rPr>
        <w:t xml:space="preserve">. As can be seen, it finds very few cells on this stack. </w:t>
      </w:r>
      <w:r w:rsidR="002D10BC">
        <w:rPr>
          <w:lang w:val="en-GB"/>
        </w:rPr>
        <w:t xml:space="preserve">MBT-net was trained on simulated data. And as any simulated data, it has </w:t>
      </w:r>
      <w:r w:rsidR="007D2244">
        <w:rPr>
          <w:lang w:val="en-GB"/>
        </w:rPr>
        <w:t>bias,</w:t>
      </w:r>
      <w:r w:rsidR="002D10BC">
        <w:rPr>
          <w:lang w:val="en-GB"/>
        </w:rPr>
        <w:t xml:space="preserve"> and it</w:t>
      </w:r>
      <w:r w:rsidRPr="00986593">
        <w:rPr>
          <w:lang w:val="en-GB"/>
        </w:rPr>
        <w:t xml:space="preserve"> cannot adequately replicate the complexity of real data to develop networks capable of handling real data.</w:t>
      </w:r>
      <w:r w:rsidR="007D2244">
        <w:rPr>
          <w:lang w:val="en-GB"/>
        </w:rPr>
        <w:t xml:space="preserve"> </w:t>
      </w:r>
      <w:r w:rsidR="000D58CF">
        <w:rPr>
          <w:lang w:val="en-GB"/>
        </w:rPr>
        <w:t xml:space="preserve">But a fact that </w:t>
      </w:r>
      <w:r w:rsidR="00B850BA">
        <w:t xml:space="preserve">it </w:t>
      </w:r>
      <w:r w:rsidR="000D58CF">
        <w:rPr>
          <w:lang w:val="en-GB"/>
        </w:rPr>
        <w:t xml:space="preserve">marks few cells, </w:t>
      </w:r>
      <w:r w:rsidR="00007CA1">
        <w:rPr>
          <w:lang w:val="en-GB"/>
        </w:rPr>
        <w:t xml:space="preserve">is </w:t>
      </w:r>
      <w:r w:rsidR="00446E0A">
        <w:rPr>
          <w:lang w:val="en-GB"/>
        </w:rPr>
        <w:t>telling us that simulated cells from simulator were at least close to ones observed in reality.</w:t>
      </w:r>
      <w:r w:rsidR="00764347">
        <w:rPr>
          <w:lang w:val="en-GB"/>
        </w:rPr>
        <w:t xml:space="preserve"> Few ways to improve could be considered. Firstly, a real data could be annotated and used for training. Secondly the cell simulator may be improved to make stacks look more like real data.</w:t>
      </w:r>
    </w:p>
    <w:p w14:paraId="7545BE3D" w14:textId="3A911DB3" w:rsidR="006E0355" w:rsidRPr="00986593" w:rsidRDefault="006E0355" w:rsidP="00986593">
      <w:pPr>
        <w:pStyle w:val="BodyText"/>
      </w:pPr>
      <w:r>
        <w:rPr>
          <w:lang w:val="en-GB"/>
        </w:rPr>
        <w:t xml:space="preserve">Another strategy would be to use trained on simulated data network, and then fine-tune it on real stacks. This strategy is not novel, and it is called transfer learning. Cell Simulator could help to pre-train MBT-net before it will be fine-tuned on real data. That can help to save time and </w:t>
      </w:r>
      <w:r w:rsidR="00E748B9">
        <w:rPr>
          <w:lang w:val="en-GB"/>
        </w:rPr>
        <w:t>reduce</w:t>
      </w:r>
      <w:r>
        <w:rPr>
          <w:lang w:val="en-GB"/>
        </w:rPr>
        <w:t xml:space="preserve"> the </w:t>
      </w:r>
      <w:r w:rsidR="00E748B9">
        <w:rPr>
          <w:lang w:val="en-GB"/>
        </w:rPr>
        <w:t>power consumption, to help environment.</w:t>
      </w:r>
    </w:p>
    <w:p w14:paraId="0EDBB392" w14:textId="77777777" w:rsidR="003D5457" w:rsidRDefault="00986593" w:rsidP="003D5457">
      <w:pPr>
        <w:pStyle w:val="BodyText"/>
        <w:keepNext/>
      </w:pPr>
      <w:r w:rsidRPr="00986593">
        <w:rPr>
          <w:noProof/>
          <w:lang w:val="de-DE"/>
        </w:rPr>
        <w:lastRenderedPageBreak/>
        <w:drawing>
          <wp:inline distT="0" distB="0" distL="0" distR="0" wp14:anchorId="32F14A9D" wp14:editId="38BD4EAF">
            <wp:extent cx="5039360" cy="3724910"/>
            <wp:effectExtent l="0" t="0" r="2540" b="0"/>
            <wp:docPr id="29" name="Picture 6" descr="A picture containing text, sign&#10;&#10;Description automatically generated">
              <a:extLst xmlns:a="http://schemas.openxmlformats.org/drawingml/2006/main">
                <a:ext uri="{FF2B5EF4-FFF2-40B4-BE49-F238E27FC236}">
                  <a16:creationId xmlns:a16="http://schemas.microsoft.com/office/drawing/2014/main" id="{9927B548-A6A3-CBF0-CACD-DBE072D41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A picture containing text, sign&#10;&#10;Description automatically generated">
                      <a:extLst>
                        <a:ext uri="{FF2B5EF4-FFF2-40B4-BE49-F238E27FC236}">
                          <a16:creationId xmlns:a16="http://schemas.microsoft.com/office/drawing/2014/main" id="{9927B548-A6A3-CBF0-CACD-DBE072D41BEA}"/>
                        </a:ext>
                      </a:extLst>
                    </pic:cNvPr>
                    <pic:cNvPicPr>
                      <a:picLocks noChangeAspect="1"/>
                    </pic:cNvPicPr>
                  </pic:nvPicPr>
                  <pic:blipFill>
                    <a:blip r:embed="rId48">
                      <a:extLst>
                        <a:ext uri="{BEBA8EAE-BF5A-486C-A8C5-ECC9F3942E4B}">
                          <a14:imgProps xmlns:a14="http://schemas.microsoft.com/office/drawing/2010/main">
                            <a14:imgLayer r:embed="rId49">
                              <a14:imgEffect>
                                <a14:brightnessContrast bright="46000" contrast="6000"/>
                              </a14:imgEffect>
                            </a14:imgLayer>
                          </a14:imgProps>
                        </a:ext>
                      </a:extLst>
                    </a:blip>
                    <a:stretch>
                      <a:fillRect/>
                    </a:stretch>
                  </pic:blipFill>
                  <pic:spPr>
                    <a:xfrm>
                      <a:off x="0" y="0"/>
                      <a:ext cx="5039360" cy="3724910"/>
                    </a:xfrm>
                    <a:prstGeom prst="rect">
                      <a:avLst/>
                    </a:prstGeom>
                  </pic:spPr>
                </pic:pic>
              </a:graphicData>
            </a:graphic>
          </wp:inline>
        </w:drawing>
      </w:r>
    </w:p>
    <w:p w14:paraId="3D876811" w14:textId="26F907CD" w:rsidR="00986593" w:rsidRPr="003D5457" w:rsidRDefault="003D5457" w:rsidP="003D5457">
      <w:pPr>
        <w:pStyle w:val="Caption"/>
      </w:pPr>
      <w:bookmarkStart w:id="431" w:name="_Ref114575204"/>
      <w:r w:rsidRPr="003D5457">
        <w:rPr>
          <w:b/>
          <w:bCs w:val="0"/>
        </w:rPr>
        <w:t xml:space="preserve">Figure </w:t>
      </w:r>
      <w:r w:rsidRPr="003D5457">
        <w:rPr>
          <w:b/>
          <w:bCs w:val="0"/>
        </w:rPr>
        <w:fldChar w:fldCharType="begin"/>
      </w:r>
      <w:r w:rsidRPr="003D5457">
        <w:rPr>
          <w:b/>
          <w:bCs w:val="0"/>
        </w:rPr>
        <w:instrText xml:space="preserve"> SEQ Figure \* ARABIC </w:instrText>
      </w:r>
      <w:r w:rsidRPr="003D5457">
        <w:rPr>
          <w:b/>
          <w:bCs w:val="0"/>
        </w:rPr>
        <w:fldChar w:fldCharType="separate"/>
      </w:r>
      <w:r w:rsidR="00246863">
        <w:rPr>
          <w:b/>
          <w:bCs w:val="0"/>
          <w:noProof/>
        </w:rPr>
        <w:t>22</w:t>
      </w:r>
      <w:r w:rsidRPr="003D5457">
        <w:rPr>
          <w:b/>
          <w:bCs w:val="0"/>
        </w:rPr>
        <w:fldChar w:fldCharType="end"/>
      </w:r>
      <w:bookmarkEnd w:id="431"/>
      <w:r w:rsidRPr="003D5457">
        <w:rPr>
          <w:b/>
          <w:bCs w:val="0"/>
        </w:rPr>
        <w:t>:</w:t>
      </w:r>
      <w:r>
        <w:rPr>
          <w:b/>
          <w:bCs w:val="0"/>
        </w:rPr>
        <w:t xml:space="preserve"> </w:t>
      </w:r>
      <w:r>
        <w:t xml:space="preserve">MBT-net output, given a real stack. </w:t>
      </w:r>
      <w:r w:rsidR="00BC0111">
        <w:t>Only few cells were found on this stack (green regions).</w:t>
      </w:r>
    </w:p>
    <w:p w14:paraId="4BC1A02C" w14:textId="4999BDB3" w:rsidR="001B73B6" w:rsidRDefault="000C7D1E" w:rsidP="001B73B6">
      <w:pPr>
        <w:pStyle w:val="Heading2"/>
      </w:pPr>
      <w:bookmarkStart w:id="432" w:name="_Toc115345824"/>
      <w:r>
        <w:t>Occurred difficulties</w:t>
      </w:r>
      <w:bookmarkEnd w:id="432"/>
    </w:p>
    <w:p w14:paraId="0304703A" w14:textId="5F65EA83" w:rsidR="00B330A3" w:rsidRDefault="00B330A3" w:rsidP="00B330A3">
      <w:pPr>
        <w:pStyle w:val="Heading3"/>
      </w:pPr>
      <w:bookmarkStart w:id="433" w:name="_Toc115345825"/>
      <w:r>
        <w:t>Slow computation of spherical to cartesian transform</w:t>
      </w:r>
      <w:bookmarkEnd w:id="433"/>
    </w:p>
    <w:p w14:paraId="68BE3E40" w14:textId="4202A58D" w:rsidR="007119DF" w:rsidRPr="00E90C33" w:rsidRDefault="00F8475C" w:rsidP="00210262">
      <w:r>
        <w:t xml:space="preserve">For training of the MBT-net twenty stacks were simulated. Simulation process was taking a lot of time even on </w:t>
      </w:r>
      <w:r w:rsidR="00B57722">
        <w:t xml:space="preserve">powerful computers. That’s why this software required </w:t>
      </w:r>
      <w:r w:rsidR="007B1530">
        <w:t xml:space="preserve">acceleration. An investigation </w:t>
      </w:r>
      <w:r w:rsidR="009D726F">
        <w:t xml:space="preserve">was conducted to find, which part of the algorithm was slowing down the simulation process. By using </w:t>
      </w:r>
      <w:r w:rsidR="000F0EC3">
        <w:t>cProfile</w:t>
      </w:r>
      <w:sdt>
        <w:sdtPr>
          <w:id w:val="-1819882891"/>
          <w:citation/>
        </w:sdtPr>
        <w:sdtContent>
          <w:r w:rsidR="00FF10C6">
            <w:fldChar w:fldCharType="begin"/>
          </w:r>
          <w:r w:rsidR="00FF10C6">
            <w:instrText xml:space="preserve"> CITATION The \l 1033 </w:instrText>
          </w:r>
          <w:r w:rsidR="00FF10C6">
            <w:fldChar w:fldCharType="separate"/>
          </w:r>
          <w:ins w:id="434" w:author="Sergei Dobrovolskii" w:date="2022-09-29T12:10:00Z">
            <w:r w:rsidR="00246863">
              <w:rPr>
                <w:noProof/>
              </w:rPr>
              <w:t xml:space="preserve"> </w:t>
            </w:r>
            <w:r w:rsidR="00246863">
              <w:rPr>
                <w:noProof/>
              </w:rPr>
              <w:t>(32)</w:t>
            </w:r>
          </w:ins>
          <w:del w:id="435" w:author="Sergei Dobrovolskii" w:date="2022-09-29T12:10:00Z">
            <w:r w:rsidR="00090969" w:rsidDel="00246863">
              <w:rPr>
                <w:noProof/>
              </w:rPr>
              <w:delText xml:space="preserve"> (32)</w:delText>
            </w:r>
          </w:del>
          <w:r w:rsidR="00FF10C6">
            <w:fldChar w:fldCharType="end"/>
          </w:r>
        </w:sdtContent>
      </w:sdt>
      <w:r w:rsidR="007B6AE9">
        <w:t xml:space="preserve">, a python module to measure time of execution for python program, we </w:t>
      </w:r>
      <w:r w:rsidR="002F3822">
        <w:t xml:space="preserve">found the slowest function of this software. It was a transition from </w:t>
      </w:r>
      <w:r w:rsidR="002270A5">
        <w:t>spherical to cartesian coordinates.</w:t>
      </w:r>
      <w:r w:rsidR="00D4242E">
        <w:t xml:space="preserve"> To optimize execution </w:t>
      </w:r>
      <w:r w:rsidR="00C34846">
        <w:t>time,</w:t>
      </w:r>
      <w:r w:rsidR="00D4242E">
        <w:t xml:space="preserve"> </w:t>
      </w:r>
      <w:r w:rsidR="00C60E7E">
        <w:t xml:space="preserve">we tried to use mathematical tricks. </w:t>
      </w:r>
      <w:r w:rsidR="00C34846">
        <w:t>Initially the function #1 was calculating transform exactly like it is stated in literature</w:t>
      </w:r>
      <w:r w:rsidR="00001257">
        <w:t xml:space="preserve"> (see in </w:t>
      </w:r>
      <w:r w:rsidR="00210262">
        <w:fldChar w:fldCharType="begin"/>
      </w:r>
      <w:r w:rsidR="00210262">
        <w:instrText xml:space="preserve"> REF _Ref114579590 \h </w:instrText>
      </w:r>
      <w:r w:rsidR="00210262">
        <w:fldChar w:fldCharType="separate"/>
      </w:r>
      <w:ins w:id="436" w:author="Sergei Dobrovolskii" w:date="2022-09-29T12:10:00Z">
        <w:r w:rsidR="00246863" w:rsidRPr="00186B51">
          <w:rPr>
            <w:b/>
          </w:rPr>
          <w:t xml:space="preserve">Code block </w:t>
        </w:r>
        <w:r w:rsidR="00246863">
          <w:rPr>
            <w:b/>
            <w:bCs/>
            <w:noProof/>
          </w:rPr>
          <w:t>1</w:t>
        </w:r>
      </w:ins>
      <w:del w:id="437" w:author="Sergei Dobrovolskii" w:date="2022-09-29T12:08:00Z">
        <w:r w:rsidR="00C0370E" w:rsidRPr="00186B51" w:rsidDel="00854F0A">
          <w:rPr>
            <w:b/>
            <w:bCs/>
          </w:rPr>
          <w:delText xml:space="preserve">Code block </w:delText>
        </w:r>
        <w:r w:rsidR="00C0370E" w:rsidDel="00854F0A">
          <w:rPr>
            <w:b/>
            <w:bCs/>
            <w:noProof/>
          </w:rPr>
          <w:delText>1</w:delText>
        </w:r>
      </w:del>
      <w:r w:rsidR="00210262">
        <w:fldChar w:fldCharType="end"/>
      </w:r>
      <w:r w:rsidR="002E75C3">
        <w:t xml:space="preserve"> </w:t>
      </w:r>
      <w:r w:rsidR="00001257">
        <w:t xml:space="preserve">below </w:t>
      </w:r>
      <w:r w:rsidR="00001257" w:rsidRPr="00001257">
        <w:rPr>
          <w:b/>
          <w:bCs/>
        </w:rPr>
        <w:t>spherical2cartesian1</w:t>
      </w:r>
      <w:r w:rsidR="00001257">
        <w:t>).</w:t>
      </w:r>
      <w:r w:rsidR="00BF01FB">
        <w:t xml:space="preserve"> Because </w:t>
      </w:r>
      <m:oMath>
        <m:r>
          <m:rPr>
            <m:sty m:val="p"/>
          </m:rPr>
          <w:rPr>
            <w:rFonts w:ascii="Cambria Math" w:hAnsi="Cambria Math"/>
          </w:rPr>
          <m:t>sin</m:t>
        </m:r>
        <m:r>
          <w:rPr>
            <w:rFonts w:ascii="Cambria Math" w:hAnsi="Cambria Math"/>
          </w:rPr>
          <m:t>(P)</m:t>
        </m:r>
      </m:oMath>
      <w:r w:rsidR="00BF01FB">
        <w:t xml:space="preserve"> is anyhow computed twice, we can store first computation made for x and apply it for computation of y</w:t>
      </w:r>
      <w:r w:rsidR="00E90C33">
        <w:t xml:space="preserve"> (</w:t>
      </w:r>
      <w:r w:rsidR="00E90C33">
        <w:rPr>
          <w:b/>
          <w:bCs/>
        </w:rPr>
        <w:t>spherical2cartesian2</w:t>
      </w:r>
      <w:r w:rsidR="00E90C33">
        <w:t xml:space="preserve">). </w:t>
      </w:r>
    </w:p>
    <w:bookmarkStart w:id="438" w:name="_MON_1423553578"/>
    <w:bookmarkEnd w:id="438"/>
    <w:p w14:paraId="0126BF30" w14:textId="247D7219" w:rsidR="00186B51" w:rsidRDefault="0068272C" w:rsidP="00186B51">
      <w:pPr>
        <w:keepNext/>
      </w:pPr>
      <w:r w:rsidRPr="00815867">
        <w:rPr>
          <w:noProof/>
        </w:rPr>
        <w:object w:dxaOrig="7940" w:dyaOrig="7520" w14:anchorId="29A5951D">
          <v:shape id="_x0000_i1034" type="#_x0000_t75" alt="" style="width:330.85pt;height:310.3pt;mso-width-percent:0;mso-height-percent:0;mso-width-percent:0;mso-height-percent:0" o:ole="">
            <v:imagedata r:id="rId50" o:title=""/>
          </v:shape>
          <o:OLEObject Type="Embed" ProgID="Word.OpenDocumentText.12" ShapeID="_x0000_i1034" DrawAspect="Content" ObjectID="_1725958588" r:id="rId51"/>
        </w:object>
      </w:r>
    </w:p>
    <w:p w14:paraId="5A1ADF49" w14:textId="67BCB227" w:rsidR="00670A2C" w:rsidRDefault="00186B51" w:rsidP="00186B51">
      <w:pPr>
        <w:pStyle w:val="Caption"/>
      </w:pPr>
      <w:bookmarkStart w:id="439" w:name="_Ref114579590"/>
      <w:r w:rsidRPr="00186B51">
        <w:rPr>
          <w:b/>
          <w:bCs w:val="0"/>
        </w:rPr>
        <w:t xml:space="preserve">Code block </w:t>
      </w:r>
      <w:r w:rsidRPr="00186B51">
        <w:rPr>
          <w:b/>
          <w:bCs w:val="0"/>
        </w:rPr>
        <w:fldChar w:fldCharType="begin"/>
      </w:r>
      <w:r w:rsidRPr="00186B51">
        <w:rPr>
          <w:b/>
          <w:bCs w:val="0"/>
        </w:rPr>
        <w:instrText xml:space="preserve"> SEQ Code_block \* ARABIC </w:instrText>
      </w:r>
      <w:r w:rsidRPr="00186B51">
        <w:rPr>
          <w:b/>
          <w:bCs w:val="0"/>
        </w:rPr>
        <w:fldChar w:fldCharType="separate"/>
      </w:r>
      <w:r w:rsidR="00246863">
        <w:rPr>
          <w:b/>
          <w:bCs w:val="0"/>
          <w:noProof/>
        </w:rPr>
        <w:t>1</w:t>
      </w:r>
      <w:r w:rsidRPr="00186B51">
        <w:rPr>
          <w:b/>
          <w:bCs w:val="0"/>
        </w:rPr>
        <w:fldChar w:fldCharType="end"/>
      </w:r>
      <w:bookmarkEnd w:id="439"/>
      <w:r w:rsidRPr="00186B51">
        <w:rPr>
          <w:b/>
          <w:bCs w:val="0"/>
        </w:rPr>
        <w:t xml:space="preserve">: </w:t>
      </w:r>
      <w:r>
        <w:t xml:space="preserve">Illustration of three </w:t>
      </w:r>
      <w:r w:rsidR="00066C82">
        <w:t>functions for computation of spherical to cartesian transform</w:t>
      </w:r>
    </w:p>
    <w:p w14:paraId="5AF341BE" w14:textId="2D7B09B8" w:rsidR="00210262" w:rsidRDefault="00210262" w:rsidP="00210262">
      <w:r>
        <w:t xml:space="preserve">Computation of powers is less computationally intense than sine and cosine. Given that we used trigonometrical identity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T</m:t>
            </m:r>
          </m:e>
        </m:func>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(T)</m:t>
            </m:r>
          </m:e>
        </m:rad>
      </m:oMath>
      <w:r>
        <w:t xml:space="preserve"> but square of variable always output positive values, which does not work for cosine function. To fix that we multiplied by -1 regions of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r>
          <w:rPr>
            <w:rFonts w:ascii="Cambria Math" w:hAnsi="Cambria Math"/>
          </w:rPr>
          <m:t xml:space="preserve"> </m:t>
        </m:r>
      </m:oMath>
      <w:r>
        <w:t xml:space="preserve">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T</m:t>
            </m:r>
          </m:e>
        </m:func>
        <m:r>
          <w:rPr>
            <w:rFonts w:ascii="Cambria Math" w:hAnsi="Cambria Math"/>
          </w:rPr>
          <m:t xml:space="preserve"> </m:t>
        </m:r>
      </m:oMath>
      <w:r>
        <w:t xml:space="preserve">that belongs to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&lt;T&lt;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resulting function can be seen here (</w:t>
      </w:r>
      <w:r>
        <w:rPr>
          <w:b/>
          <w:bCs/>
        </w:rPr>
        <w:t>spherical2cartesian3</w:t>
      </w:r>
      <w:r>
        <w:t xml:space="preserve">). But not only that was done to improve computational efficiency, and hence computational speed. Different python compiler was used to accelerate computation of matrices. It is called Numba </w:t>
      </w:r>
      <w:sdt>
        <w:sdtPr>
          <w:id w:val="1967855274"/>
          <w:citation/>
        </w:sdtPr>
        <w:sdtContent>
          <w:r>
            <w:fldChar w:fldCharType="begin"/>
          </w:r>
          <w:r>
            <w:instrText xml:space="preserve"> CITATION Num \l 1033 </w:instrText>
          </w:r>
          <w:r>
            <w:fldChar w:fldCharType="separate"/>
          </w:r>
          <w:r w:rsidR="00246863">
            <w:rPr>
              <w:noProof/>
            </w:rPr>
            <w:t>(33)</w:t>
          </w:r>
          <w:r>
            <w:fldChar w:fldCharType="end"/>
          </w:r>
        </w:sdtContent>
      </w:sdt>
      <w:r>
        <w:t xml:space="preserve"> and it allows to speed up computations to the level of C and Fortran languages in some cases. We used this compiler with mentioned functions, and the results can be seen here on </w:t>
      </w:r>
      <w:r>
        <w:fldChar w:fldCharType="begin"/>
      </w:r>
      <w:r>
        <w:instrText xml:space="preserve"> REF _Ref114579420 \h </w:instrText>
      </w:r>
      <w:r>
        <w:fldChar w:fldCharType="separate"/>
      </w:r>
      <w:ins w:id="440" w:author="Sergei Dobrovolskii" w:date="2022-09-29T12:10:00Z">
        <w:r w:rsidR="00246863" w:rsidRPr="00547DDD">
          <w:rPr>
            <w:b/>
          </w:rPr>
          <w:t xml:space="preserve">Figure </w:t>
        </w:r>
        <w:r w:rsidR="00246863">
          <w:rPr>
            <w:b/>
            <w:bCs/>
            <w:noProof/>
          </w:rPr>
          <w:t>23</w:t>
        </w:r>
      </w:ins>
      <w:del w:id="441" w:author="Sergei Dobrovolskii" w:date="2022-09-29T12:08:00Z">
        <w:r w:rsidR="00C0370E" w:rsidRPr="00547DDD" w:rsidDel="00854F0A">
          <w:rPr>
            <w:b/>
            <w:bCs/>
          </w:rPr>
          <w:delText xml:space="preserve">Figure </w:delText>
        </w:r>
        <w:r w:rsidR="00C0370E" w:rsidDel="00854F0A">
          <w:rPr>
            <w:b/>
            <w:bCs/>
            <w:noProof/>
          </w:rPr>
          <w:delText>23</w:delText>
        </w:r>
      </w:del>
      <w:r>
        <w:fldChar w:fldCharType="end"/>
      </w:r>
      <w:r>
        <w:t xml:space="preserve">. </w:t>
      </w:r>
    </w:p>
    <w:p w14:paraId="412DEA18" w14:textId="47CE3910" w:rsidR="00210262" w:rsidRPr="00E90C33" w:rsidRDefault="00210262" w:rsidP="00210262">
      <w:r>
        <w:t>With approaches mentioned above we were able to accelerate simulation time in more than two times</w:t>
      </w:r>
      <w:r w:rsidR="00F67501">
        <w:t>, eighteen seconds vs. 46 seconds</w:t>
      </w:r>
      <w:r w:rsidR="004B1D5F">
        <w:t>.</w:t>
      </w:r>
    </w:p>
    <w:p w14:paraId="2E764D00" w14:textId="77777777" w:rsidR="00210262" w:rsidRPr="00210262" w:rsidRDefault="00210262" w:rsidP="00210262"/>
    <w:p w14:paraId="6657E893" w14:textId="77777777" w:rsidR="00547DDD" w:rsidRDefault="00142A3C" w:rsidP="00547DDD">
      <w:pPr>
        <w:keepNext/>
      </w:pPr>
      <w:r>
        <w:rPr>
          <w:noProof/>
          <w:lang w:val="de-DE"/>
        </w:rPr>
        <w:lastRenderedPageBreak/>
        <w:drawing>
          <wp:inline distT="0" distB="0" distL="0" distR="0" wp14:anchorId="143BDEA7" wp14:editId="3C5458DE">
            <wp:extent cx="5107710" cy="3029527"/>
            <wp:effectExtent l="0" t="0" r="10795" b="635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9896304" w14:textId="3DF58CC2" w:rsidR="00C36B32" w:rsidRPr="00DB05AE" w:rsidRDefault="00547DDD" w:rsidP="00BF0907">
      <w:pPr>
        <w:pStyle w:val="Caption"/>
      </w:pPr>
      <w:bookmarkStart w:id="442" w:name="_Ref114579420"/>
      <w:r w:rsidRPr="00547DDD">
        <w:rPr>
          <w:b/>
          <w:bCs w:val="0"/>
        </w:rPr>
        <w:t xml:space="preserve">Figure </w:t>
      </w:r>
      <w:r w:rsidRPr="00547DDD">
        <w:rPr>
          <w:b/>
          <w:bCs w:val="0"/>
        </w:rPr>
        <w:fldChar w:fldCharType="begin"/>
      </w:r>
      <w:r w:rsidRPr="00547DDD">
        <w:rPr>
          <w:b/>
          <w:bCs w:val="0"/>
        </w:rPr>
        <w:instrText xml:space="preserve"> SEQ Figure \* ARABIC </w:instrText>
      </w:r>
      <w:r w:rsidRPr="00547DDD">
        <w:rPr>
          <w:b/>
          <w:bCs w:val="0"/>
        </w:rPr>
        <w:fldChar w:fldCharType="separate"/>
      </w:r>
      <w:r w:rsidR="00246863">
        <w:rPr>
          <w:b/>
          <w:bCs w:val="0"/>
          <w:noProof/>
        </w:rPr>
        <w:t>23</w:t>
      </w:r>
      <w:r w:rsidRPr="00547DDD">
        <w:rPr>
          <w:b/>
          <w:bCs w:val="0"/>
        </w:rPr>
        <w:fldChar w:fldCharType="end"/>
      </w:r>
      <w:bookmarkEnd w:id="442"/>
      <w:r w:rsidRPr="00547DDD">
        <w:rPr>
          <w:b/>
          <w:bCs w:val="0"/>
        </w:rPr>
        <w:t>:</w:t>
      </w:r>
      <w:r>
        <w:rPr>
          <w:b/>
          <w:bCs w:val="0"/>
        </w:rPr>
        <w:t xml:space="preserve"> </w:t>
      </w:r>
      <w:r>
        <w:t xml:space="preserve">Comparison of execution time of spherical to cartesian transform. Blue – execution time using </w:t>
      </w:r>
      <w:r w:rsidR="00640296">
        <w:t xml:space="preserve">default CPython compiler. </w:t>
      </w:r>
      <w:r>
        <w:t>Red</w:t>
      </w:r>
      <w:r w:rsidR="00640296">
        <w:t xml:space="preserve"> - e</w:t>
      </w:r>
      <w:r>
        <w:t>xecution time using Numba compiler.</w:t>
      </w:r>
    </w:p>
    <w:p w14:paraId="3907CFA7" w14:textId="159D5383" w:rsidR="00602D9D" w:rsidRDefault="00602D9D" w:rsidP="00602D9D">
      <w:pPr>
        <w:pStyle w:val="Heading3"/>
      </w:pPr>
      <w:bookmarkStart w:id="443" w:name="_Toc115345826"/>
      <w:r>
        <w:t>Checkerboard artifact</w:t>
      </w:r>
      <w:bookmarkEnd w:id="443"/>
    </w:p>
    <w:p w14:paraId="642FE2ED" w14:textId="0C648247" w:rsidR="00025511" w:rsidRPr="00025511" w:rsidRDefault="009E5EA1" w:rsidP="00025511">
      <w:r>
        <w:t>Encoder decoder networks such as U-net and LinkNet networks, as well as Generative Adversarial Networks (GAN)</w:t>
      </w:r>
      <w:r w:rsidR="00B14327">
        <w:t xml:space="preserve"> usually are suffering from the so called “checker-board” artifacts. This image artifact </w:t>
      </w:r>
      <w:r w:rsidR="00207001">
        <w:t xml:space="preserve">could lead to disadvantageous results during and after training. </w:t>
      </w:r>
      <w:r w:rsidR="00796B83">
        <w:t xml:space="preserve">As nicely explained in blog </w:t>
      </w:r>
      <w:sdt>
        <w:sdtPr>
          <w:id w:val="1192339791"/>
          <w:citation/>
        </w:sdtPr>
        <w:sdtContent>
          <w:r w:rsidR="00796B83">
            <w:fldChar w:fldCharType="begin"/>
          </w:r>
          <w:r w:rsidR="00796B83">
            <w:instrText xml:space="preserve"> CITATION AUG16 \l 1033 </w:instrText>
          </w:r>
          <w:r w:rsidR="00796B83">
            <w:fldChar w:fldCharType="separate"/>
          </w:r>
          <w:r w:rsidR="00246863">
            <w:rPr>
              <w:noProof/>
            </w:rPr>
            <w:t>(34)</w:t>
          </w:r>
          <w:r w:rsidR="00796B83">
            <w:fldChar w:fldCharType="end"/>
          </w:r>
        </w:sdtContent>
      </w:sdt>
      <w:r w:rsidR="005E514A">
        <w:t xml:space="preserve"> </w:t>
      </w:r>
      <w:r w:rsidR="00B7337C">
        <w:t xml:space="preserve">layers like transposed convolution and max-pooling, max-unpooling cause these artifacts at network’s output. To avoid </w:t>
      </w:r>
      <w:r w:rsidR="00F2414B">
        <w:t>a bilinear interpolation was suggested as a solution to that. But it was applied to two-dimensional images. But in this work this approach was adopted to three</w:t>
      </w:r>
      <w:r w:rsidR="003D5DD8">
        <w:t>-</w:t>
      </w:r>
      <w:r w:rsidR="00F2414B">
        <w:t>dimensional images</w:t>
      </w:r>
      <w:r w:rsidR="00CA0CAF">
        <w:t xml:space="preserve"> by means of trilinear interpolation. According to classification results and observance of network output it was proven to work well</w:t>
      </w:r>
      <w:r w:rsidR="000C5016">
        <w:t xml:space="preserve">. </w:t>
      </w:r>
    </w:p>
    <w:p w14:paraId="628338ED" w14:textId="67C4B81D" w:rsidR="00AF5643" w:rsidRDefault="00C05930" w:rsidP="00F06A2B">
      <w:pPr>
        <w:pStyle w:val="Heading3"/>
      </w:pPr>
      <w:bookmarkStart w:id="444" w:name="_Toc115345827"/>
      <w:r>
        <w:t>GPU memory limitation</w:t>
      </w:r>
      <w:bookmarkEnd w:id="444"/>
    </w:p>
    <w:p w14:paraId="0E1B77BF" w14:textId="166DFD07" w:rsidR="00F8174F" w:rsidRDefault="000C5016" w:rsidP="00F8174F">
      <w:r>
        <w:t>As in the frame of this project we are dealing with volumetric images, the</w:t>
      </w:r>
      <w:r w:rsidR="008350EE">
        <w:t xml:space="preserve"> problem of hardware limitations is getting more noticeable. Neural networks </w:t>
      </w:r>
      <w:r w:rsidR="007A01F3">
        <w:t>are usually</w:t>
      </w:r>
      <w:r w:rsidR="00261BC1">
        <w:t xml:space="preserve"> used and trained not on conventional CPUs but on Graphical Processing Units also known as GPUs. </w:t>
      </w:r>
      <w:r w:rsidR="00A96108">
        <w:t xml:space="preserve">These devices were built to perform processing of graphical content, that </w:t>
      </w:r>
      <w:r w:rsidR="00966E7C">
        <w:t xml:space="preserve">most of times require matrix multiplication. </w:t>
      </w:r>
      <w:r w:rsidR="00727380" w:rsidRPr="00727380">
        <w:t>In this regard, neural networks are no different from graphic content</w:t>
      </w:r>
      <w:r w:rsidR="00727380">
        <w:t xml:space="preserve">, because </w:t>
      </w:r>
      <w:r w:rsidR="00727380">
        <w:lastRenderedPageBreak/>
        <w:t xml:space="preserve">they also require matrix multiplication. </w:t>
      </w:r>
      <w:r w:rsidR="00261BC1">
        <w:t xml:space="preserve">GPUs </w:t>
      </w:r>
      <w:r w:rsidR="007A01F3">
        <w:t>can perform</w:t>
      </w:r>
      <w:r w:rsidR="00261BC1">
        <w:t xml:space="preserve"> matrix multiplication</w:t>
      </w:r>
      <w:r w:rsidR="007A01F3">
        <w:t xml:space="preserve"> significantly faster than CPUs. The reason for that is their ability to build a computational graph that</w:t>
      </w:r>
      <w:r w:rsidR="00727380">
        <w:t xml:space="preserve"> allows to perform </w:t>
      </w:r>
      <w:r w:rsidR="00EF5AF3">
        <w:t xml:space="preserve">matrix multiplication in parallel, rather than on CPU, that need to perform it sequentially. This parallelization </w:t>
      </w:r>
      <w:r w:rsidR="00EA23C1">
        <w:t xml:space="preserve">speeds up the processing time but puts a limitation on </w:t>
      </w:r>
      <w:r w:rsidR="000834E4">
        <w:t xml:space="preserve">ability of neural network to function. GPU memory limits the size of </w:t>
      </w:r>
      <w:r w:rsidR="009849D6">
        <w:t>network;</w:t>
      </w:r>
      <w:r w:rsidR="000834E4">
        <w:t xml:space="preserve"> hence network must be optimized </w:t>
      </w:r>
      <w:r w:rsidR="00EA611C">
        <w:t>to</w:t>
      </w:r>
      <w:r w:rsidR="000834E4">
        <w:t xml:space="preserve"> be</w:t>
      </w:r>
      <w:r w:rsidR="00CE1E92">
        <w:t xml:space="preserve"> hosted by GPU.</w:t>
      </w:r>
      <w:r w:rsidR="00037F18" w:rsidRPr="00037F18">
        <w:t xml:space="preserve"> </w:t>
      </w:r>
    </w:p>
    <w:p w14:paraId="44881E21" w14:textId="4177CC9A" w:rsidR="00037F18" w:rsidRPr="004B6DE9" w:rsidRDefault="00037F18" w:rsidP="00F8174F">
      <w:r>
        <w:t>In case of this project a training was performed with batch size equals to one</w:t>
      </w:r>
      <w:r w:rsidR="00015DF7">
        <w:t>. That’s not a commonly used batch size,</w:t>
      </w:r>
      <w:r w:rsidR="00F603B1">
        <w:t xml:space="preserve"> but it was necessary. When MBT-net forwards a single stack through its layers 18 gigabytes of GPU memory are being allocated. With GPU RTX 3080ti</w:t>
      </w:r>
      <w:r w:rsidR="00FB0202">
        <w:t xml:space="preserve"> with 24 Gb of memory that was a limit. To train MBT-net on lower-end GPUs </w:t>
      </w:r>
      <w:r w:rsidR="008F1150">
        <w:t xml:space="preserve">or to forward larger stacks </w:t>
      </w:r>
      <w:r w:rsidR="00FB0202">
        <w:t xml:space="preserve">it is needed to </w:t>
      </w:r>
      <w:r w:rsidR="008F1150">
        <w:t xml:space="preserve">exploit </w:t>
      </w:r>
      <w:r w:rsidR="003C7EFD">
        <w:t>an</w:t>
      </w:r>
      <w:r w:rsidR="008F1150">
        <w:t xml:space="preserve"> </w:t>
      </w:r>
      <w:r w:rsidR="002A4807">
        <w:t>overlap-tile</w:t>
      </w:r>
      <w:r w:rsidR="008F1150">
        <w:t xml:space="preserve"> approach</w:t>
      </w:r>
      <w:r w:rsidR="002A4807">
        <w:t xml:space="preserve"> </w:t>
      </w:r>
      <w:sdt>
        <w:sdtPr>
          <w:id w:val="1950122044"/>
          <w:citation/>
        </w:sdtPr>
        <w:sdtContent>
          <w:r w:rsidR="002A4807">
            <w:fldChar w:fldCharType="begin"/>
          </w:r>
          <w:r w:rsidR="002A4807">
            <w:instrText xml:space="preserve"> CITATION Ron15 \l 1033 </w:instrText>
          </w:r>
          <w:r w:rsidR="002A4807">
            <w:fldChar w:fldCharType="separate"/>
          </w:r>
          <w:r w:rsidR="00246863">
            <w:rPr>
              <w:noProof/>
            </w:rPr>
            <w:t>(35)</w:t>
          </w:r>
          <w:r w:rsidR="002A4807">
            <w:fldChar w:fldCharType="end"/>
          </w:r>
        </w:sdtContent>
      </w:sdt>
      <w:r w:rsidR="008F1150">
        <w:t>.</w:t>
      </w:r>
      <w:r w:rsidR="00DB0CC8">
        <w:t xml:space="preserve"> It could solve issue with GPU memory consumption by dividing an input stack in a grid of equal sizes. Each element of this grid could be fed through network separately and then assembled back </w:t>
      </w:r>
      <w:r w:rsidR="0015494E">
        <w:t>in the end. This approach isn’t straight forward and requires to</w:t>
      </w:r>
      <w:r w:rsidR="00A062E2">
        <w:t xml:space="preserve"> almost</w:t>
      </w:r>
      <w:r w:rsidR="0015494E">
        <w:t xml:space="preserve"> double number of </w:t>
      </w:r>
      <w:r w:rsidR="00A062E2">
        <w:t xml:space="preserve">operations required. The reason is that most of networks tend to </w:t>
      </w:r>
      <w:r w:rsidR="00B96416">
        <w:t>lose</w:t>
      </w:r>
      <w:r w:rsidR="00A062E2">
        <w:t xml:space="preserve"> information on image boundaries</w:t>
      </w:r>
      <w:r w:rsidR="00B96416">
        <w:t xml:space="preserve">. Simply speaking it is challenging to classify object, half of which is lost on image boundary. </w:t>
      </w:r>
    </w:p>
    <w:p w14:paraId="70ABB291" w14:textId="4CD8118C" w:rsidR="009D01E0" w:rsidRPr="009D01E0" w:rsidRDefault="00B11F31" w:rsidP="009D01E0">
      <w:pPr>
        <w:pStyle w:val="Heading2"/>
      </w:pPr>
      <w:bookmarkStart w:id="445" w:name="_Toc115345828"/>
      <w:r>
        <w:t>Failed approaches</w:t>
      </w:r>
      <w:bookmarkEnd w:id="445"/>
    </w:p>
    <w:p w14:paraId="0435A9BB" w14:textId="6C6BDB03" w:rsidR="00C05930" w:rsidRDefault="00DD3476" w:rsidP="00C05930">
      <w:pPr>
        <w:pStyle w:val="Heading3"/>
      </w:pPr>
      <w:bookmarkStart w:id="446" w:name="_Toc115345829"/>
      <w:r>
        <w:t>Weka Segmentation plugin</w:t>
      </w:r>
      <w:bookmarkEnd w:id="446"/>
    </w:p>
    <w:p w14:paraId="22153B2A" w14:textId="2250DCAE" w:rsidR="00DD3476" w:rsidRPr="00FF12BF" w:rsidRDefault="00A3644C" w:rsidP="00DD3476">
      <w:r>
        <w:t xml:space="preserve">One of the attempts to count immune cells in three dimensional stacks was by means of classical machine learning. One of the </w:t>
      </w:r>
      <w:r w:rsidR="00FF12BF">
        <w:t xml:space="preserve">promising approaches was a random forest. That’s a classification algorithm that could perform pixel-wise classification. </w:t>
      </w:r>
      <w:r w:rsidR="00531659">
        <w:t>To make it aware of any pixel surroundings handcrafted features were</w:t>
      </w:r>
      <w:r w:rsidR="008A4DAB">
        <w:t xml:space="preserve"> designed. For classification task several convolutions</w:t>
      </w:r>
      <w:r w:rsidR="008276D2">
        <w:t xml:space="preserve"> were used to acquire feature maps like gaussian,</w:t>
      </w:r>
      <w:r w:rsidR="008A4DAB">
        <w:t xml:space="preserve"> difference of gaussians, </w:t>
      </w:r>
      <w:r w:rsidR="008276D2">
        <w:t xml:space="preserve">Laplacian, mean, max, variance etc. Despite of simplicity </w:t>
      </w:r>
      <w:r w:rsidR="00BC4E7A">
        <w:t>and effectiveness of how random forests work, no combination of parameters was successful enough to perform cell-wise segmentation.</w:t>
      </w:r>
    </w:p>
    <w:p w14:paraId="5ACAC469" w14:textId="40D9CF7F" w:rsidR="00487632" w:rsidRDefault="00487632" w:rsidP="00487632">
      <w:pPr>
        <w:pStyle w:val="Heading3"/>
      </w:pPr>
      <w:bookmarkStart w:id="447" w:name="_Toc115345830"/>
      <w:r>
        <w:t>CellPose</w:t>
      </w:r>
      <w:bookmarkEnd w:id="447"/>
    </w:p>
    <w:p w14:paraId="634F3F09" w14:textId="33DEFDAC" w:rsidR="003C7EFD" w:rsidRPr="009D01E0" w:rsidRDefault="00522E2D" w:rsidP="003C7EFD">
      <w:r>
        <w:t>One of the promising approaches from deep learning field was CellPose. This project</w:t>
      </w:r>
      <w:r w:rsidR="00AF3522">
        <w:t xml:space="preserve"> is very interesting because it does not deliver a neural network but graphical user interface, </w:t>
      </w:r>
      <w:r w:rsidR="007F3931">
        <w:t xml:space="preserve">pretrained weights and superior generalization in </w:t>
      </w:r>
      <w:r w:rsidR="007F3931">
        <w:lastRenderedPageBreak/>
        <w:t>segmentation field of fluorescence data at that moment.</w:t>
      </w:r>
      <w:r w:rsidR="00A3126B">
        <w:t xml:space="preserve"> One of its main benefits was no need of training network. It was already working well – we tried to feed through it layers of our data. But unfortunately, it was only developed for 2d images. In the scope of this </w:t>
      </w:r>
      <w:r w:rsidR="00DC7B00">
        <w:t>project,</w:t>
      </w:r>
      <w:r w:rsidR="00A3126B">
        <w:t xml:space="preserve"> we tried to feed our data through CellPose network layer by layer, and then tried to merge resulting mask in depth direction. </w:t>
      </w:r>
      <w:r w:rsidR="00DC7B00">
        <w:t>Merging of masks in 3d</w:t>
      </w:r>
      <w:r w:rsidR="00A3126B">
        <w:t xml:space="preserve"> didn’t</w:t>
      </w:r>
      <w:r w:rsidR="00DC7B00">
        <w:t xml:space="preserve"> give us a good result either. </w:t>
      </w:r>
      <w:r w:rsidR="00090969">
        <w:t>So,</w:t>
      </w:r>
      <w:r w:rsidR="00C47EE7">
        <w:t xml:space="preserve"> </w:t>
      </w:r>
      <w:r w:rsidR="00DC7B00">
        <w:t>we moved on with development of our own network and simulation framework</w:t>
      </w:r>
      <w:r w:rsidR="00D41DEE">
        <w:t>.</w:t>
      </w:r>
    </w:p>
    <w:p w14:paraId="5755C7F7" w14:textId="615EFBF0" w:rsidR="00B11F31" w:rsidRDefault="009209F1" w:rsidP="00B11F31">
      <w:pPr>
        <w:pStyle w:val="Heading2"/>
      </w:pPr>
      <w:bookmarkStart w:id="448" w:name="_Toc115345831"/>
      <w:r>
        <w:t>Outlook</w:t>
      </w:r>
      <w:bookmarkEnd w:id="448"/>
    </w:p>
    <w:p w14:paraId="78F82C40" w14:textId="323B7170" w:rsidR="00CC74D0" w:rsidRDefault="00A45041" w:rsidP="00DC7B00">
      <w:pPr>
        <w:pStyle w:val="BodyText"/>
      </w:pPr>
      <w:r>
        <w:t xml:space="preserve">This project was done in a limited timeframe, and as any project can be improved in future. In this section will be explained a set of considerations and ideas, </w:t>
      </w:r>
      <w:r w:rsidR="00DC7B00">
        <w:t xml:space="preserve">that can be improved to </w:t>
      </w:r>
      <w:r w:rsidR="00B07D46">
        <w:t>present a</w:t>
      </w:r>
      <w:r w:rsidR="00DC7B00">
        <w:t xml:space="preserve"> better performance.</w:t>
      </w:r>
      <w:r w:rsidR="000022C3">
        <w:t xml:space="preserve"> </w:t>
      </w:r>
    </w:p>
    <w:p w14:paraId="2D7BA21E" w14:textId="0AA84F58" w:rsidR="00F1084C" w:rsidRDefault="00F1084C" w:rsidP="00F1084C">
      <w:pPr>
        <w:pStyle w:val="Heading3"/>
      </w:pPr>
      <w:bookmarkStart w:id="449" w:name="_Toc115345832"/>
      <w:r>
        <w:t>Modification of ground truth representation</w:t>
      </w:r>
      <w:bookmarkEnd w:id="449"/>
    </w:p>
    <w:p w14:paraId="0F0A0603" w14:textId="3AD087FE" w:rsidR="00DC7B00" w:rsidRDefault="00E05583" w:rsidP="00DC7B00">
      <w:pPr>
        <w:pStyle w:val="BodyText"/>
      </w:pPr>
      <w:r>
        <w:t xml:space="preserve">In the scope of current project </w:t>
      </w:r>
      <w:r w:rsidR="00F251E8">
        <w:t>ground truth stacks used for annotation the point notation. It is the simplest annotation form in segmentation stacks, but also an unstable one</w:t>
      </w:r>
      <w:r w:rsidR="004863C7">
        <w:t xml:space="preserve">. In paper </w:t>
      </w:r>
      <w:sdt>
        <w:sdtPr>
          <w:id w:val="930556940"/>
          <w:citation/>
        </w:sdtPr>
        <w:sdtContent>
          <w:r w:rsidR="004863C7">
            <w:fldChar w:fldCharType="begin"/>
          </w:r>
          <w:r w:rsidR="004863C7">
            <w:instrText xml:space="preserve"> CITATION HeS21 \l 1033 </w:instrText>
          </w:r>
          <w:r w:rsidR="004863C7">
            <w:fldChar w:fldCharType="separate"/>
          </w:r>
          <w:r w:rsidR="00246863">
            <w:rPr>
              <w:noProof/>
            </w:rPr>
            <w:t>(36)</w:t>
          </w:r>
          <w:r w:rsidR="004863C7">
            <w:fldChar w:fldCharType="end"/>
          </w:r>
        </w:sdtContent>
      </w:sdt>
      <w:r w:rsidR="004863C7">
        <w:t xml:space="preserve"> </w:t>
      </w:r>
      <w:r w:rsidR="00B63372">
        <w:t>a method for better data preparation was developed. At every cell location they apply a gaussian kernel that</w:t>
      </w:r>
      <w:r w:rsidR="00CC74D0">
        <w:t xml:space="preserve"> smoothens the transition from cell centroid to background. Potentially this approach will help to get rid of artifacts on MBT-net output.</w:t>
      </w:r>
    </w:p>
    <w:p w14:paraId="75257EC8" w14:textId="7A78ABE0" w:rsidR="00F1084C" w:rsidRDefault="00F1084C" w:rsidP="00F1084C">
      <w:pPr>
        <w:pStyle w:val="Heading3"/>
      </w:pPr>
      <w:bookmarkStart w:id="450" w:name="_Toc115345833"/>
      <w:r>
        <w:t>MBT-net architecture improvement</w:t>
      </w:r>
      <w:bookmarkEnd w:id="450"/>
    </w:p>
    <w:p w14:paraId="2DF7828D" w14:textId="48693077" w:rsidR="000022C3" w:rsidRDefault="000022C3" w:rsidP="00DC7B00">
      <w:pPr>
        <w:pStyle w:val="BodyText"/>
      </w:pPr>
      <w:r>
        <w:t xml:space="preserve">Not only that can improve MBT-net prediction. </w:t>
      </w:r>
      <w:r w:rsidR="009A7E9C">
        <w:t>Also,</w:t>
      </w:r>
      <w:r>
        <w:t xml:space="preserve"> number of kernels used for it is not a lot. For this network the </w:t>
      </w:r>
      <w:r w:rsidR="002112A7">
        <w:t xml:space="preserve">highest number of kernels per layer is only 36. It is preferable to minimize networks size </w:t>
      </w:r>
      <w:r w:rsidR="00145571">
        <w:t>to</w:t>
      </w:r>
      <w:r w:rsidR="002112A7">
        <w:t xml:space="preserve"> fit in in GPU </w:t>
      </w:r>
      <w:r w:rsidR="00361409">
        <w:t xml:space="preserve">memory but given hardware at MBT lab number of kernels can be increased. But not only that, but also depth of network. In MBT-net there are only </w:t>
      </w:r>
      <w:r w:rsidR="00145571">
        <w:t>three</w:t>
      </w:r>
      <w:r w:rsidR="00361409">
        <w:t xml:space="preserve"> encoder and </w:t>
      </w:r>
      <w:r w:rsidR="00145571">
        <w:t>three</w:t>
      </w:r>
      <w:r w:rsidR="00361409">
        <w:t xml:space="preserve"> decoder layers, but original U-net</w:t>
      </w:r>
      <w:r w:rsidR="00145571">
        <w:t xml:space="preserve"> and LinkNet both</w:t>
      </w:r>
      <w:r w:rsidR="00361409">
        <w:t xml:space="preserve"> ha</w:t>
      </w:r>
      <w:r w:rsidR="00145571">
        <w:t>ve</w:t>
      </w:r>
      <w:r w:rsidR="00361409">
        <w:t xml:space="preserve"> </w:t>
      </w:r>
      <w:r w:rsidR="00145571">
        <w:t xml:space="preserve">four </w:t>
      </w:r>
      <w:r w:rsidR="00361409">
        <w:t>encoder</w:t>
      </w:r>
      <w:r w:rsidR="00145571">
        <w:t xml:space="preserve"> and</w:t>
      </w:r>
      <w:r w:rsidR="00361409">
        <w:t xml:space="preserve"> </w:t>
      </w:r>
      <w:r w:rsidR="00145571">
        <w:t>four</w:t>
      </w:r>
      <w:r w:rsidR="00361409">
        <w:t xml:space="preserve"> decoder</w:t>
      </w:r>
      <w:r w:rsidR="00145571">
        <w:t xml:space="preserve"> layers. </w:t>
      </w:r>
    </w:p>
    <w:p w14:paraId="06751E06" w14:textId="72459A26" w:rsidR="00F1084C" w:rsidRDefault="00F1084C" w:rsidP="00F1084C">
      <w:pPr>
        <w:pStyle w:val="Heading3"/>
      </w:pPr>
      <w:bookmarkStart w:id="451" w:name="_Toc115345834"/>
      <w:r>
        <w:t>Cell Simulator proposed features</w:t>
      </w:r>
      <w:bookmarkEnd w:id="451"/>
    </w:p>
    <w:p w14:paraId="7549CF5B" w14:textId="504FD460" w:rsidR="004A2D39" w:rsidRDefault="004A2D39" w:rsidP="00DC7B00">
      <w:pPr>
        <w:pStyle w:val="BodyText"/>
      </w:pPr>
      <w:r>
        <w:t xml:space="preserve">Simulated data, generated by the Cell simulator, </w:t>
      </w:r>
      <w:r w:rsidR="006F3432">
        <w:t xml:space="preserve">is distant from real images because this method does not include physical effects that define how image is formed. Adding those effects to Cell Simulator model could improve simulated data and make it more realistic. </w:t>
      </w:r>
      <w:r>
        <w:t>List of</w:t>
      </w:r>
      <w:r w:rsidR="006F3432">
        <w:t xml:space="preserve"> proposed</w:t>
      </w:r>
      <w:r>
        <w:t xml:space="preserve"> features is:</w:t>
      </w:r>
    </w:p>
    <w:p w14:paraId="271A89F5" w14:textId="3B9C8145" w:rsidR="004A2D39" w:rsidRDefault="004A2D39" w:rsidP="004A2D39">
      <w:pPr>
        <w:pStyle w:val="BodyText"/>
        <w:numPr>
          <w:ilvl w:val="0"/>
          <w:numId w:val="25"/>
        </w:numPr>
      </w:pPr>
      <w:r>
        <w:lastRenderedPageBreak/>
        <w:t>Convolution with point spread function. It is clearly observable in real data.</w:t>
      </w:r>
    </w:p>
    <w:p w14:paraId="581FAA1C" w14:textId="5B632B25" w:rsidR="004A2D39" w:rsidRDefault="00B83EF9" w:rsidP="004A2D39">
      <w:pPr>
        <w:pStyle w:val="BodyText"/>
        <w:numPr>
          <w:ilvl w:val="0"/>
          <w:numId w:val="25"/>
        </w:numPr>
      </w:pPr>
      <w:r>
        <w:t xml:space="preserve">Improvement of noise. At current state gaussian noise </w:t>
      </w:r>
      <w:r w:rsidR="000C0BFA">
        <w:t>is</w:t>
      </w:r>
      <w:r>
        <w:t xml:space="preserve"> used. But histogram of real images </w:t>
      </w:r>
      <w:r w:rsidR="00CC1A65">
        <w:t xml:space="preserve">resembles </w:t>
      </w:r>
      <w:r w:rsidR="000C0BFA">
        <w:t>Poisson</w:t>
      </w:r>
      <w:r w:rsidR="00CC1A65">
        <w:t xml:space="preserve"> distribution.</w:t>
      </w:r>
    </w:p>
    <w:p w14:paraId="13C8D9F5" w14:textId="77777777" w:rsidR="00BE7D73" w:rsidRDefault="00BE7D73" w:rsidP="004A2D39">
      <w:pPr>
        <w:pStyle w:val="BodyText"/>
        <w:numPr>
          <w:ilvl w:val="0"/>
          <w:numId w:val="25"/>
        </w:numPr>
      </w:pPr>
      <w:r>
        <w:t>Adding debris. In original stack there always fluorescence debris around cells.</w:t>
      </w:r>
    </w:p>
    <w:p w14:paraId="4F00EE39" w14:textId="77777777" w:rsidR="009A7E9C" w:rsidRDefault="00DF70F9" w:rsidP="004A2D39">
      <w:pPr>
        <w:pStyle w:val="BodyText"/>
        <w:numPr>
          <w:ilvl w:val="0"/>
          <w:numId w:val="25"/>
        </w:numPr>
      </w:pPr>
      <w:r>
        <w:t>Attenuation simulation. For pixels acquired at greater depth there is less light intensity due to Beer-Lambert law of intensity attenuation.</w:t>
      </w:r>
    </w:p>
    <w:p w14:paraId="4523F963" w14:textId="5E9681DD" w:rsidR="000C0BFA" w:rsidRDefault="00BE7D73" w:rsidP="009A7E9C">
      <w:pPr>
        <w:pStyle w:val="BodyText"/>
        <w:ind w:left="360"/>
      </w:pPr>
      <w:r>
        <w:t xml:space="preserve"> </w:t>
      </w:r>
    </w:p>
    <w:p w14:paraId="69DEB9F2" w14:textId="77777777" w:rsidR="000022C3" w:rsidRPr="00DC7B00" w:rsidRDefault="000022C3" w:rsidP="00DC7B00">
      <w:pPr>
        <w:pStyle w:val="BodyText"/>
      </w:pPr>
    </w:p>
    <w:p w14:paraId="293C4C34" w14:textId="6DA7F79A" w:rsidR="007D578B" w:rsidRPr="007D578B" w:rsidRDefault="007D578B" w:rsidP="007D578B">
      <w:pPr>
        <w:pStyle w:val="BodyText"/>
      </w:pPr>
    </w:p>
    <w:p w14:paraId="68FB5824" w14:textId="77777777" w:rsidR="0086666D" w:rsidRPr="007F2C9C" w:rsidRDefault="0086666D" w:rsidP="00DA25CF">
      <w:pPr>
        <w:pStyle w:val="BodyText"/>
      </w:pPr>
    </w:p>
    <w:p w14:paraId="0D713E57" w14:textId="77777777" w:rsidR="00B2363F" w:rsidRPr="007F2C9C" w:rsidRDefault="00B2363F" w:rsidP="00DA25CF">
      <w:pPr>
        <w:pStyle w:val="BodyText"/>
        <w:sectPr w:rsidR="00B2363F" w:rsidRPr="007F2C9C" w:rsidSect="00222254">
          <w:headerReference w:type="even" r:id="rId53"/>
          <w:pgSz w:w="11906" w:h="16838" w:code="9"/>
          <w:pgMar w:top="2098" w:right="1985" w:bottom="2552" w:left="1985" w:header="1418" w:footer="1418" w:gutter="0"/>
          <w:cols w:space="708"/>
          <w:titlePg/>
          <w:docGrid w:linePitch="360"/>
        </w:sectPr>
      </w:pPr>
    </w:p>
    <w:p w14:paraId="324695DC" w14:textId="77777777" w:rsidR="0086666D" w:rsidRDefault="00E155EE" w:rsidP="00667A27">
      <w:pPr>
        <w:pStyle w:val="Heading1"/>
      </w:pPr>
      <w:bookmarkStart w:id="452" w:name="_Toc115345835"/>
      <w:r w:rsidRPr="00B97D10">
        <w:lastRenderedPageBreak/>
        <w:t>Conclusion</w:t>
      </w:r>
      <w:bookmarkEnd w:id="452"/>
      <w:r w:rsidR="006E28B3" w:rsidRPr="00B97D10">
        <w:t xml:space="preserve"> </w:t>
      </w:r>
    </w:p>
    <w:p w14:paraId="1BEF7481" w14:textId="212956B4" w:rsidR="00FB5846" w:rsidRPr="00FB5846" w:rsidRDefault="00487500" w:rsidP="0059658B">
      <w:r>
        <w:t>Statistical analysis and quantification of cells is</w:t>
      </w:r>
      <w:r w:rsidR="00D170F5">
        <w:t xml:space="preserve"> an</w:t>
      </w:r>
      <w:r>
        <w:t xml:space="preserve"> important part of current research. </w:t>
      </w:r>
      <w:r w:rsidR="00D170F5">
        <w:t>An automated</w:t>
      </w:r>
      <w:r w:rsidR="008022B7">
        <w:t xml:space="preserve"> classification and localization of immune cells in colon tissue, </w:t>
      </w:r>
      <w:r w:rsidR="00D170F5">
        <w:t>imaged by label-free multiphoton microscopy, would be a very valuable tool.</w:t>
      </w:r>
      <w:r w:rsidR="00AC00A5" w:rsidRPr="00AC00A5">
        <w:t xml:space="preserve"> </w:t>
      </w:r>
      <w:r w:rsidR="00D170F5">
        <w:t>Within this thesis,</w:t>
      </w:r>
      <w:r w:rsidR="00AC00A5">
        <w:t xml:space="preserve"> a method for reliable cell quantification was developed</w:t>
      </w:r>
      <w:r w:rsidR="00D170F5">
        <w:t xml:space="preserve">: </w:t>
      </w:r>
      <w:r w:rsidR="00AC00A5">
        <w:t xml:space="preserve"> MBT-net</w:t>
      </w:r>
      <w:r w:rsidR="00D170F5">
        <w:t xml:space="preserve">, a </w:t>
      </w:r>
      <w:r w:rsidR="00AC00A5">
        <w:t>neural network for cell localization and classification</w:t>
      </w:r>
      <w:r w:rsidR="00D170F5">
        <w:t xml:space="preserve"> in 3D image stacks</w:t>
      </w:r>
      <w:r w:rsidR="00AC00A5">
        <w:t xml:space="preserve">. To </w:t>
      </w:r>
      <w:r w:rsidR="001D2F25">
        <w:t xml:space="preserve">evaluate MBT-net, a </w:t>
      </w:r>
      <w:r w:rsidR="00AC00A5">
        <w:t>simulator framework, called Cell Simulator,</w:t>
      </w:r>
      <w:r w:rsidR="001D2F25">
        <w:t xml:space="preserve"> was developed</w:t>
      </w:r>
      <w:r w:rsidR="00AC00A5">
        <w:t xml:space="preserve"> that could mimic real</w:t>
      </w:r>
      <w:r w:rsidR="001D2F25">
        <w:t xml:space="preserve"> 3D imaging</w:t>
      </w:r>
      <w:r w:rsidR="00AC00A5">
        <w:t xml:space="preserve"> data and provide an unlimited number of training samples. </w:t>
      </w:r>
      <w:r w:rsidR="00FB5846">
        <w:t>As a result of research on modern solutions in the fields of microscopy, computer vision, and machine learning</w:t>
      </w:r>
      <w:r w:rsidR="002E75C3">
        <w:t>,</w:t>
      </w:r>
      <w:r w:rsidR="00FB5846">
        <w:t xml:space="preserve"> two software packages were developed:</w:t>
      </w:r>
    </w:p>
    <w:p w14:paraId="05553BB5" w14:textId="77777777" w:rsidR="0059658B" w:rsidRPr="0059658B" w:rsidRDefault="00392F6B" w:rsidP="0059658B">
      <w:pPr>
        <w:pStyle w:val="ListParagraph"/>
        <w:numPr>
          <w:ilvl w:val="0"/>
          <w:numId w:val="24"/>
        </w:numPr>
      </w:pPr>
      <w:r w:rsidRPr="0059658B">
        <w:t xml:space="preserve">Simulator for creating </w:t>
      </w:r>
      <w:r w:rsidR="0059658B">
        <w:t>three dimensional</w:t>
      </w:r>
      <w:r w:rsidRPr="0059658B">
        <w:t xml:space="preserve"> data-sets is developed. It can be used for generation of arbitrary volumetric data and not only for immune cells in FAD channel. </w:t>
      </w:r>
    </w:p>
    <w:p w14:paraId="08FC5D91" w14:textId="34F3BAE2" w:rsidR="00392F6B" w:rsidRPr="0059658B" w:rsidRDefault="00392F6B" w:rsidP="0059658B">
      <w:pPr>
        <w:pStyle w:val="ListParagraph"/>
        <w:numPr>
          <w:ilvl w:val="0"/>
          <w:numId w:val="24"/>
        </w:numPr>
      </w:pPr>
      <w:r w:rsidRPr="0059658B">
        <w:t>Neural Network for quantification and classification of immune cells in volumetric images is developed</w:t>
      </w:r>
    </w:p>
    <w:p w14:paraId="142A55B6" w14:textId="6010629B" w:rsidR="005A207C" w:rsidRPr="00FB5846" w:rsidRDefault="00AC00A5" w:rsidP="005A207C">
      <w:r>
        <w:t xml:space="preserve">Lastly, </w:t>
      </w:r>
      <w:r w:rsidR="00392F6B" w:rsidRPr="00392F6B">
        <w:t>after training on synthetic data</w:t>
      </w:r>
      <w:r w:rsidR="001D2F25">
        <w:t>,</w:t>
      </w:r>
      <w:r w:rsidR="00392F6B" w:rsidRPr="00392F6B">
        <w:t xml:space="preserve"> 90% counting/classification accuracy </w:t>
      </w:r>
      <w:r w:rsidR="00FB5846">
        <w:t xml:space="preserve">of immune cells </w:t>
      </w:r>
      <w:r w:rsidR="00392F6B" w:rsidRPr="00392F6B">
        <w:t>was achieved</w:t>
      </w:r>
      <w:r w:rsidR="001D2F25" w:rsidRPr="00D74CCF">
        <w:t xml:space="preserve"> in simulated image stacks</w:t>
      </w:r>
      <w:r w:rsidR="00FB5846">
        <w:t>.</w:t>
      </w:r>
      <w:r w:rsidR="001D2F25">
        <w:t xml:space="preserve"> </w:t>
      </w:r>
    </w:p>
    <w:p w14:paraId="3D7F44BF" w14:textId="45E026BD" w:rsidR="00392F6B" w:rsidRPr="00392F6B" w:rsidRDefault="000C0E0A" w:rsidP="00392F6B">
      <w:r>
        <w:t>In future work</w:t>
      </w:r>
      <w:r w:rsidR="004B04AC">
        <w:t>,</w:t>
      </w:r>
      <w:r>
        <w:t xml:space="preserve"> s</w:t>
      </w:r>
      <w:r w:rsidR="00392F6B" w:rsidRPr="00392F6B">
        <w:t xml:space="preserve">tacks </w:t>
      </w:r>
      <w:r w:rsidR="004B04AC">
        <w:t xml:space="preserve">with specific cell type markers </w:t>
      </w:r>
      <w:r w:rsidR="00392F6B" w:rsidRPr="00392F6B">
        <w:t xml:space="preserve">will be </w:t>
      </w:r>
      <w:r w:rsidR="004B04AC">
        <w:t>acquired</w:t>
      </w:r>
      <w:r w:rsidR="004B04AC" w:rsidRPr="00392F6B">
        <w:t xml:space="preserve"> </w:t>
      </w:r>
      <w:r w:rsidR="00392F6B" w:rsidRPr="00392F6B">
        <w:t>and used for training MBT-net.</w:t>
      </w:r>
      <w:r>
        <w:t xml:space="preserve"> </w:t>
      </w:r>
      <w:r w:rsidR="00392F6B" w:rsidRPr="00392F6B">
        <w:t>MBT-net will be improved to count and classify cells even better, and after training on real data</w:t>
      </w:r>
      <w:r w:rsidR="004B04AC">
        <w:t>, it</w:t>
      </w:r>
      <w:r w:rsidR="00392F6B" w:rsidRPr="00392F6B">
        <w:t xml:space="preserve"> will be used for research purposes.</w:t>
      </w:r>
    </w:p>
    <w:p w14:paraId="01D15E52" w14:textId="77777777" w:rsidR="003F4179" w:rsidRDefault="003F4179" w:rsidP="003F4179">
      <w:pPr>
        <w:pStyle w:val="BodyText"/>
        <w:keepNext/>
      </w:pPr>
      <w:r w:rsidRPr="003F4179">
        <w:rPr>
          <w:noProof/>
          <w:lang w:val="de-DE"/>
        </w:rPr>
        <w:drawing>
          <wp:inline distT="0" distB="0" distL="0" distR="0" wp14:anchorId="090303ED" wp14:editId="2AE241C9">
            <wp:extent cx="5097403" cy="1677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5462" cy="1815322"/>
                    </a:xfrm>
                    <a:prstGeom prst="rect">
                      <a:avLst/>
                    </a:prstGeom>
                  </pic:spPr>
                </pic:pic>
              </a:graphicData>
            </a:graphic>
          </wp:inline>
        </w:drawing>
      </w:r>
    </w:p>
    <w:p w14:paraId="69817FFD" w14:textId="12219A42" w:rsidR="003F4179" w:rsidRDefault="003F4179" w:rsidP="003F4179">
      <w:pPr>
        <w:pStyle w:val="Caption"/>
      </w:pPr>
      <w:r w:rsidRPr="003F4179">
        <w:rPr>
          <w:b/>
          <w:bCs w:val="0"/>
        </w:rPr>
        <w:t xml:space="preserve">Figure </w:t>
      </w:r>
      <w:r w:rsidRPr="003F4179">
        <w:rPr>
          <w:b/>
          <w:bCs w:val="0"/>
        </w:rPr>
        <w:fldChar w:fldCharType="begin"/>
      </w:r>
      <w:r w:rsidRPr="003F4179">
        <w:rPr>
          <w:b/>
          <w:bCs w:val="0"/>
        </w:rPr>
        <w:instrText xml:space="preserve"> SEQ Figure \* ARABIC </w:instrText>
      </w:r>
      <w:r w:rsidRPr="003F4179">
        <w:rPr>
          <w:b/>
          <w:bCs w:val="0"/>
        </w:rPr>
        <w:fldChar w:fldCharType="separate"/>
      </w:r>
      <w:r w:rsidR="00246863">
        <w:rPr>
          <w:b/>
          <w:bCs w:val="0"/>
          <w:noProof/>
        </w:rPr>
        <w:t>24</w:t>
      </w:r>
      <w:r w:rsidRPr="003F4179">
        <w:rPr>
          <w:b/>
          <w:bCs w:val="0"/>
        </w:rPr>
        <w:fldChar w:fldCharType="end"/>
      </w:r>
      <w:r w:rsidRPr="003F4179">
        <w:rPr>
          <w:b/>
          <w:bCs w:val="0"/>
        </w:rPr>
        <w:t>:</w:t>
      </w:r>
      <w:r>
        <w:rPr>
          <w:b/>
          <w:bCs w:val="0"/>
        </w:rPr>
        <w:t xml:space="preserve"> </w:t>
      </w:r>
      <w:r>
        <w:t xml:space="preserve">visualization of Cell Simulator and MBT-net workflow. Simulated stack is fed in MBT-net, it outputs PDF that is processed and used to count cells and </w:t>
      </w:r>
      <w:r w:rsidR="00F85744">
        <w:t>expose</w:t>
      </w:r>
      <w:r>
        <w:t xml:space="preserve"> their location</w:t>
      </w:r>
      <w:r w:rsidR="00F85744">
        <w:t>.</w:t>
      </w:r>
    </w:p>
    <w:p w14:paraId="64A88695" w14:textId="3301DCD4" w:rsidR="003F4179" w:rsidRPr="003F4179" w:rsidRDefault="003F4179" w:rsidP="003F4179">
      <w:pPr>
        <w:sectPr w:rsidR="003F4179" w:rsidRPr="003F4179" w:rsidSect="00222254">
          <w:pgSz w:w="11906" w:h="16838" w:code="9"/>
          <w:pgMar w:top="2098" w:right="1985" w:bottom="2552" w:left="1985" w:header="1418" w:footer="1418" w:gutter="0"/>
          <w:cols w:space="708"/>
          <w:titlePg/>
          <w:docGrid w:linePitch="360"/>
        </w:sectPr>
      </w:pPr>
    </w:p>
    <w:p w14:paraId="0651DB6F" w14:textId="77777777" w:rsidR="00D909F5" w:rsidRDefault="00D909F5" w:rsidP="00D909F5"/>
    <w:bookmarkStart w:id="453" w:name="_Toc115345836" w:displacedByCustomXml="next"/>
    <w:sdt>
      <w:sdtPr>
        <w:rPr>
          <w:rFonts w:ascii="Cambria" w:hAnsi="Cambria" w:cs="Times New Roman"/>
          <w:b w:val="0"/>
          <w:bCs w:val="0"/>
          <w:kern w:val="0"/>
          <w:sz w:val="24"/>
          <w:szCs w:val="24"/>
        </w:rPr>
        <w:id w:val="-756753747"/>
        <w:docPartObj>
          <w:docPartGallery w:val="Bibliographies"/>
          <w:docPartUnique/>
        </w:docPartObj>
      </w:sdtPr>
      <w:sdtContent>
        <w:p w14:paraId="1EA1D82F" w14:textId="13846C5C" w:rsidR="00DE6786" w:rsidRDefault="00DE6786" w:rsidP="00090969">
          <w:pPr>
            <w:pStyle w:val="Heading1"/>
            <w:jc w:val="both"/>
          </w:pPr>
          <w:r>
            <w:t>References</w:t>
          </w:r>
          <w:bookmarkEnd w:id="453"/>
        </w:p>
        <w:sdt>
          <w:sdtPr>
            <w:id w:val="111145805"/>
            <w:bibliography/>
          </w:sdtPr>
          <w:sdtContent>
            <w:p w14:paraId="6DA5289A" w14:textId="77777777" w:rsidR="00246863" w:rsidRDefault="00DE6786" w:rsidP="00246863">
              <w:pPr>
                <w:pStyle w:val="Bibliography"/>
                <w:rPr>
                  <w:ins w:id="454" w:author="Sergei Dobrovolskii" w:date="2022-09-29T12:10:00Z"/>
                  <w:noProof/>
                </w:rPr>
              </w:pPr>
              <w:r w:rsidRPr="00D74CCF">
                <w:fldChar w:fldCharType="begin"/>
              </w:r>
              <w:r w:rsidRPr="004B1D5F">
                <w:instrText xml:space="preserve"> BIBLIOGRAPHY </w:instrText>
              </w:r>
              <w:r w:rsidRPr="00D74CCF">
                <w:fldChar w:fldCharType="separate"/>
              </w:r>
              <w:ins w:id="455" w:author="Sergei Dobrovolskii" w:date="2022-09-29T12:10:00Z">
                <w:r w:rsidR="00246863">
                  <w:rPr>
                    <w:noProof/>
                  </w:rPr>
                  <w:t xml:space="preserve">1. </w:t>
                </w:r>
                <w:r w:rsidR="00246863">
                  <w:rPr>
                    <w:i/>
                    <w:iCs/>
                    <w:noProof/>
                  </w:rPr>
                  <w:t xml:space="preserve">Inhibiting Interleukin 36 Receptor Signaling Reduces Fibrosis in Mice With Chronic Intestinal Inflammation. </w:t>
                </w:r>
                <w:r w:rsidR="00246863">
                  <w:rPr>
                    <w:b/>
                    <w:bCs/>
                    <w:noProof/>
                  </w:rPr>
                  <w:t>Kristina Scheibe, Christina Kersten, Anabel Schmied, Michael Vieth, Tatiana Primbs, Birgitta Carlé, Ferdinand Knieling, Jing Claussen, Alexander C. Klimowicz, Jie Zheng, Patrick Baum, Sebastian Meyer, Sebastian Schürmann, Oliver Friedrich, Maximilian J. W.</w:t>
                </w:r>
                <w:r w:rsidR="00246863">
                  <w:rPr>
                    <w:noProof/>
                  </w:rPr>
                  <w:t xml:space="preserve"> 4, 2019, Gastroenterology, Vol. 156, pp. A1-A22, e1-e18, 827-1224.</w:t>
                </w:r>
              </w:ins>
            </w:p>
            <w:p w14:paraId="74139CAB" w14:textId="77777777" w:rsidR="00246863" w:rsidRDefault="00246863" w:rsidP="00246863">
              <w:pPr>
                <w:pStyle w:val="Bibliography"/>
                <w:rPr>
                  <w:ins w:id="456" w:author="Sergei Dobrovolskii" w:date="2022-09-29T12:10:00Z"/>
                  <w:noProof/>
                </w:rPr>
              </w:pPr>
              <w:ins w:id="457" w:author="Sergei Dobrovolskii" w:date="2022-09-29T12:10:00Z">
                <w:r>
                  <w:rPr>
                    <w:noProof/>
                  </w:rPr>
                  <w:t xml:space="preserve">2. </w:t>
                </w:r>
                <w:r>
                  <w:rPr>
                    <w:i/>
                    <w:iCs/>
                    <w:noProof/>
                  </w:rPr>
                  <w:t xml:space="preserve">A gentle introduction to deep learning in medical image processing. </w:t>
                </w:r>
                <w:r>
                  <w:rPr>
                    <w:b/>
                    <w:bCs/>
                    <w:noProof/>
                  </w:rPr>
                  <w:t>Andreas Maier, Cgristopher Syben, Tobias Lasse, Christian Riess.</w:t>
                </w:r>
                <w:r>
                  <w:rPr>
                    <w:noProof/>
                  </w:rPr>
                  <w:t xml:space="preserve"> 2, 2019, Zeitschrift für Medizinische Physik, Vol. 29, pp. 86-101.</w:t>
                </w:r>
              </w:ins>
            </w:p>
            <w:p w14:paraId="2F6E4EB9" w14:textId="77777777" w:rsidR="00246863" w:rsidRDefault="00246863" w:rsidP="00246863">
              <w:pPr>
                <w:pStyle w:val="Bibliography"/>
                <w:rPr>
                  <w:ins w:id="458" w:author="Sergei Dobrovolskii" w:date="2022-09-29T12:10:00Z"/>
                  <w:noProof/>
                </w:rPr>
              </w:pPr>
              <w:ins w:id="459" w:author="Sergei Dobrovolskii" w:date="2022-09-29T12:10:00Z">
                <w:r>
                  <w:rPr>
                    <w:noProof/>
                  </w:rPr>
                  <w:t xml:space="preserve">3. </w:t>
                </w:r>
                <w:r>
                  <w:rPr>
                    <w:i/>
                    <w:iCs/>
                    <w:noProof/>
                  </w:rPr>
                  <w:t xml:space="preserve">Deep Residual Learning for Image Recognition. </w:t>
                </w:r>
                <w:r>
                  <w:rPr>
                    <w:b/>
                    <w:bCs/>
                    <w:noProof/>
                  </w:rPr>
                  <w:t>Kaiming He, Xiangyu Zhang, Shaoqing Ren, Jian Sun.</w:t>
                </w:r>
                <w:r>
                  <w:rPr>
                    <w:noProof/>
                  </w:rPr>
                  <w:t xml:space="preserve"> 2016. IEEE Conference on Computer Vision and Pattern Recognition (CVPR).</w:t>
                </w:r>
              </w:ins>
            </w:p>
            <w:p w14:paraId="35CED9C3" w14:textId="77777777" w:rsidR="00246863" w:rsidRDefault="00246863" w:rsidP="00246863">
              <w:pPr>
                <w:pStyle w:val="Bibliography"/>
                <w:rPr>
                  <w:ins w:id="460" w:author="Sergei Dobrovolskii" w:date="2022-09-29T12:10:00Z"/>
                  <w:noProof/>
                </w:rPr>
              </w:pPr>
              <w:ins w:id="461" w:author="Sergei Dobrovolskii" w:date="2022-09-29T12:10:00Z">
                <w:r>
                  <w:rPr>
                    <w:noProof/>
                  </w:rPr>
                  <w:t xml:space="preserve">4. </w:t>
                </w:r>
                <w:r>
                  <w:rPr>
                    <w:b/>
                    <w:bCs/>
                    <w:noProof/>
                  </w:rPr>
                  <w:t>Joseph Redmon, Ali Farhadi.</w:t>
                </w:r>
                <w:r>
                  <w:rPr>
                    <w:noProof/>
                  </w:rPr>
                  <w:t xml:space="preserve"> </w:t>
                </w:r>
                <w:r>
                  <w:rPr>
                    <w:i/>
                    <w:iCs/>
                    <w:noProof/>
                  </w:rPr>
                  <w:t xml:space="preserve">YOLOv3: An Incremental Improvement. </w:t>
                </w:r>
                <w:r>
                  <w:rPr>
                    <w:noProof/>
                  </w:rPr>
                  <w:t>Washington : University of Washington, 2018.</w:t>
                </w:r>
              </w:ins>
            </w:p>
            <w:p w14:paraId="5B84DD6A" w14:textId="77777777" w:rsidR="00246863" w:rsidRDefault="00246863" w:rsidP="00246863">
              <w:pPr>
                <w:pStyle w:val="Bibliography"/>
                <w:rPr>
                  <w:ins w:id="462" w:author="Sergei Dobrovolskii" w:date="2022-09-29T12:10:00Z"/>
                  <w:noProof/>
                </w:rPr>
              </w:pPr>
              <w:ins w:id="463" w:author="Sergei Dobrovolskii" w:date="2022-09-29T12:10:00Z">
                <w:r>
                  <w:rPr>
                    <w:noProof/>
                  </w:rPr>
                  <w:t xml:space="preserve">5. </w:t>
                </w:r>
                <w:r>
                  <w:rPr>
                    <w:i/>
                    <w:iCs/>
                    <w:noProof/>
                  </w:rPr>
                  <w:t xml:space="preserve">SSD: Single Shot MultiBox Detector. </w:t>
                </w:r>
                <w:r>
                  <w:rPr>
                    <w:b/>
                    <w:bCs/>
                    <w:noProof/>
                  </w:rPr>
                  <w:t>Wei Liu, Dragomir Anguelov, Dumitru Erhan, Christian Szegedy, Scott Reed, Cheng-Yang Fu, Alexander C. Berg.</w:t>
                </w:r>
                <w:r>
                  <w:rPr>
                    <w:noProof/>
                  </w:rPr>
                  <w:t xml:space="preserve"> Amsterdam : Springer, Cham, 2016. Computer Vision – ECCV 2016.</w:t>
                </w:r>
              </w:ins>
            </w:p>
            <w:p w14:paraId="132F019A" w14:textId="77777777" w:rsidR="00246863" w:rsidRDefault="00246863" w:rsidP="00246863">
              <w:pPr>
                <w:pStyle w:val="Bibliography"/>
                <w:rPr>
                  <w:ins w:id="464" w:author="Sergei Dobrovolskii" w:date="2022-09-29T12:10:00Z"/>
                  <w:noProof/>
                </w:rPr>
              </w:pPr>
              <w:ins w:id="465" w:author="Sergei Dobrovolskii" w:date="2022-09-29T12:10:00Z">
                <w:r>
                  <w:rPr>
                    <w:noProof/>
                  </w:rPr>
                  <w:t xml:space="preserve">6. </w:t>
                </w:r>
                <w:r>
                  <w:rPr>
                    <w:i/>
                    <w:iCs/>
                    <w:noProof/>
                  </w:rPr>
                  <w:t xml:space="preserve">Advances in Neural Information Processing Systems 28 (NIPS 2015). </w:t>
                </w:r>
                <w:r>
                  <w:rPr>
                    <w:b/>
                    <w:bCs/>
                    <w:noProof/>
                  </w:rPr>
                  <w:t>Shaoqing Ren, Kaiming He, Ross Girshick, and Jian Sun.</w:t>
                </w:r>
                <w:r>
                  <w:rPr>
                    <w:noProof/>
                  </w:rPr>
                  <w:t xml:space="preserve"> Montreal : s.n., 2015. Faster R-CNN: Towards Real-Time Object Detection with Region Proposal Networks.</w:t>
                </w:r>
              </w:ins>
            </w:p>
            <w:p w14:paraId="0D5D3F79" w14:textId="77777777" w:rsidR="00246863" w:rsidRDefault="00246863" w:rsidP="00246863">
              <w:pPr>
                <w:pStyle w:val="Bibliography"/>
                <w:rPr>
                  <w:ins w:id="466" w:author="Sergei Dobrovolskii" w:date="2022-09-29T12:10:00Z"/>
                  <w:noProof/>
                </w:rPr>
              </w:pPr>
              <w:ins w:id="467" w:author="Sergei Dobrovolskii" w:date="2022-09-29T12:10:00Z">
                <w:r>
                  <w:rPr>
                    <w:noProof/>
                  </w:rPr>
                  <w:t xml:space="preserve">7. </w:t>
                </w:r>
                <w:r>
                  <w:rPr>
                    <w:i/>
                    <w:iCs/>
                    <w:noProof/>
                  </w:rPr>
                  <w:t xml:space="preserve">Focal Loss for Dense Object Detection. </w:t>
                </w:r>
                <w:r>
                  <w:rPr>
                    <w:b/>
                    <w:bCs/>
                    <w:noProof/>
                  </w:rPr>
                  <w:t>Dollar, Tsung-Yi Lin Priya Goyal Ross Girshick Kaiming He Piotr.</w:t>
                </w:r>
                <w:r>
                  <w:rPr>
                    <w:noProof/>
                  </w:rPr>
                  <w:t xml:space="preserve"> 02, 2020, IEEE Transactions on Pattern Analysis &amp; Machine Intelligence, Vol. 42, pp. 318-327.</w:t>
                </w:r>
              </w:ins>
            </w:p>
            <w:p w14:paraId="4D58C638" w14:textId="77777777" w:rsidR="00246863" w:rsidRDefault="00246863" w:rsidP="00246863">
              <w:pPr>
                <w:pStyle w:val="Bibliography"/>
                <w:rPr>
                  <w:ins w:id="468" w:author="Sergei Dobrovolskii" w:date="2022-09-29T12:10:00Z"/>
                  <w:noProof/>
                </w:rPr>
              </w:pPr>
              <w:ins w:id="469" w:author="Sergei Dobrovolskii" w:date="2022-09-29T12:10:00Z">
                <w:r>
                  <w:rPr>
                    <w:noProof/>
                  </w:rPr>
                  <w:t xml:space="preserve">8. </w:t>
                </w:r>
                <w:r>
                  <w:rPr>
                    <w:i/>
                    <w:iCs/>
                    <w:noProof/>
                  </w:rPr>
                  <w:t xml:space="preserve">U-Net – Deep Learning for Cell Counting, Detection, and Morphometry. </w:t>
                </w:r>
                <w:r>
                  <w:rPr>
                    <w:b/>
                    <w:bCs/>
                    <w:noProof/>
                  </w:rPr>
                  <w:t>Thorsten Falk, Dominic Mai, Robert Bensch.</w:t>
                </w:r>
                <w:r>
                  <w:rPr>
                    <w:noProof/>
                  </w:rPr>
                  <w:t xml:space="preserve"> 2019, Nature methods, Vol. 16, pp. 67–70.</w:t>
                </w:r>
              </w:ins>
            </w:p>
            <w:p w14:paraId="61B93433" w14:textId="77777777" w:rsidR="00246863" w:rsidRDefault="00246863" w:rsidP="00246863">
              <w:pPr>
                <w:pStyle w:val="Bibliography"/>
                <w:rPr>
                  <w:ins w:id="470" w:author="Sergei Dobrovolskii" w:date="2022-09-29T12:10:00Z"/>
                  <w:noProof/>
                </w:rPr>
              </w:pPr>
              <w:ins w:id="471" w:author="Sergei Dobrovolskii" w:date="2022-09-29T12:10:00Z">
                <w:r>
                  <w:rPr>
                    <w:noProof/>
                  </w:rPr>
                  <w:lastRenderedPageBreak/>
                  <w:t xml:space="preserve">9. </w:t>
                </w:r>
                <w:r>
                  <w:rPr>
                    <w:b/>
                    <w:bCs/>
                    <w:noProof/>
                  </w:rPr>
                  <w:t>Girshick, Kaiming He Georgia Gkioxari Piotr Dollar Ross.</w:t>
                </w:r>
                <w:r>
                  <w:rPr>
                    <w:noProof/>
                  </w:rPr>
                  <w:t xml:space="preserve"> Mask R-CNN. [Online] January 24, 2018. [Cited: August 26, 2022.] https://arxiv.org/abs/1703.06870.</w:t>
                </w:r>
              </w:ins>
            </w:p>
            <w:p w14:paraId="19146AE9" w14:textId="77777777" w:rsidR="00246863" w:rsidRDefault="00246863" w:rsidP="00246863">
              <w:pPr>
                <w:pStyle w:val="Bibliography"/>
                <w:rPr>
                  <w:ins w:id="472" w:author="Sergei Dobrovolskii" w:date="2022-09-29T12:10:00Z"/>
                  <w:noProof/>
                </w:rPr>
              </w:pPr>
              <w:ins w:id="473" w:author="Sergei Dobrovolskii" w:date="2022-09-29T12:10:00Z">
                <w:r>
                  <w:rPr>
                    <w:noProof/>
                  </w:rPr>
                  <w:t xml:space="preserve">10. </w:t>
                </w:r>
                <w:r>
                  <w:rPr>
                    <w:i/>
                    <w:iCs/>
                    <w:noProof/>
                  </w:rPr>
                  <w:t xml:space="preserve">An Image Synthesizer. </w:t>
                </w:r>
                <w:r>
                  <w:rPr>
                    <w:b/>
                    <w:bCs/>
                    <w:noProof/>
                  </w:rPr>
                  <w:t>Perlin, Ken.</w:t>
                </w:r>
                <w:r>
                  <w:rPr>
                    <w:noProof/>
                  </w:rPr>
                  <w:t xml:space="preserve"> San Francisco : s.n., 1985. SIGGRAPH.</w:t>
                </w:r>
              </w:ins>
            </w:p>
            <w:p w14:paraId="3F563314" w14:textId="77777777" w:rsidR="00246863" w:rsidRDefault="00246863" w:rsidP="00246863">
              <w:pPr>
                <w:pStyle w:val="Bibliography"/>
                <w:rPr>
                  <w:ins w:id="474" w:author="Sergei Dobrovolskii" w:date="2022-09-29T12:10:00Z"/>
                  <w:noProof/>
                </w:rPr>
              </w:pPr>
              <w:ins w:id="475" w:author="Sergei Dobrovolskii" w:date="2022-09-29T12:10:00Z">
                <w:r>
                  <w:rPr>
                    <w:noProof/>
                  </w:rPr>
                  <w:t xml:space="preserve">11. </w:t>
                </w:r>
                <w:r>
                  <w:rPr>
                    <w:i/>
                    <w:iCs/>
                    <w:noProof/>
                  </w:rPr>
                  <w:t xml:space="preserve">Hypertexture. </w:t>
                </w:r>
                <w:r>
                  <w:rPr>
                    <w:b/>
                    <w:bCs/>
                    <w:noProof/>
                  </w:rPr>
                  <w:t>Perlin, Ken.</w:t>
                </w:r>
                <w:r>
                  <w:rPr>
                    <w:noProof/>
                  </w:rPr>
                  <w:t xml:space="preserve"> 3, 1989, Computer Graphics, Vol. 23, pp. 253-262.</w:t>
                </w:r>
              </w:ins>
            </w:p>
            <w:p w14:paraId="68F25636" w14:textId="77777777" w:rsidR="00246863" w:rsidRDefault="00246863" w:rsidP="00246863">
              <w:pPr>
                <w:pStyle w:val="Bibliography"/>
                <w:rPr>
                  <w:ins w:id="476" w:author="Sergei Dobrovolskii" w:date="2022-09-29T12:10:00Z"/>
                  <w:noProof/>
                </w:rPr>
              </w:pPr>
              <w:ins w:id="477" w:author="Sergei Dobrovolskii" w:date="2022-09-29T12:10:00Z">
                <w:r>
                  <w:rPr>
                    <w:noProof/>
                  </w:rPr>
                  <w:t xml:space="preserve">12. </w:t>
                </w:r>
                <w:r>
                  <w:rPr>
                    <w:b/>
                    <w:bCs/>
                    <w:noProof/>
                  </w:rPr>
                  <w:t>Perlin, Kenneth.</w:t>
                </w:r>
                <w:r>
                  <w:rPr>
                    <w:noProof/>
                  </w:rPr>
                  <w:t xml:space="preserve"> </w:t>
                </w:r>
                <w:r>
                  <w:rPr>
                    <w:i/>
                    <w:iCs/>
                    <w:noProof/>
                  </w:rPr>
                  <w:t xml:space="preserve">Standard for perlin noise. US6867776B2 </w:t>
                </w:r>
                <w:r>
                  <w:rPr>
                    <w:noProof/>
                  </w:rPr>
                  <w:t>USA, March 15, 2005.</w:t>
                </w:r>
              </w:ins>
            </w:p>
            <w:p w14:paraId="33E24E8D" w14:textId="77777777" w:rsidR="00246863" w:rsidRDefault="00246863" w:rsidP="00246863">
              <w:pPr>
                <w:pStyle w:val="Bibliography"/>
                <w:rPr>
                  <w:ins w:id="478" w:author="Sergei Dobrovolskii" w:date="2022-09-29T12:10:00Z"/>
                  <w:noProof/>
                </w:rPr>
              </w:pPr>
              <w:ins w:id="479" w:author="Sergei Dobrovolskii" w:date="2022-09-29T12:10:00Z">
                <w:r>
                  <w:rPr>
                    <w:noProof/>
                  </w:rPr>
                  <w:t xml:space="preserve">13. </w:t>
                </w:r>
                <w:r>
                  <w:rPr>
                    <w:b/>
                    <w:bCs/>
                    <w:noProof/>
                  </w:rPr>
                  <w:t>Uniblock.</w:t>
                </w:r>
                <w:r>
                  <w:rPr>
                    <w:noProof/>
                  </w:rPr>
                  <w:t xml:space="preserve"> Noise! [Online] September 19, 2014. [Cited: August 29, 2022.] https://uniblock.tumblr.com/post/97868843242/noise.</w:t>
                </w:r>
              </w:ins>
            </w:p>
            <w:p w14:paraId="0BEC5782" w14:textId="77777777" w:rsidR="00246863" w:rsidRDefault="00246863" w:rsidP="00246863">
              <w:pPr>
                <w:pStyle w:val="Bibliography"/>
                <w:rPr>
                  <w:ins w:id="480" w:author="Sergei Dobrovolskii" w:date="2022-09-29T12:10:00Z"/>
                  <w:b/>
                  <w:bCs/>
                  <w:noProof/>
                </w:rPr>
              </w:pPr>
              <w:ins w:id="481" w:author="Sergei Dobrovolskii" w:date="2022-09-29T12:10:00Z">
                <w:r>
                  <w:rPr>
                    <w:noProof/>
                  </w:rPr>
                  <w:t xml:space="preserve">14. </w:t>
                </w:r>
                <w:r>
                  <w:rPr>
                    <w:b/>
                    <w:bCs/>
                    <w:noProof/>
                  </w:rPr>
                  <w:t>1. [Online] Faculty of Biological Sciences, University of Leeds. [Cited: August 31, 2022.] https://www.histology.leeds.ac.uk/blood/blood_wbc.php.</w:t>
                </w:r>
              </w:ins>
            </w:p>
            <w:p w14:paraId="04E5D95E" w14:textId="77777777" w:rsidR="00246863" w:rsidRDefault="00246863" w:rsidP="00246863">
              <w:pPr>
                <w:pStyle w:val="Bibliography"/>
                <w:rPr>
                  <w:ins w:id="482" w:author="Sergei Dobrovolskii" w:date="2022-09-29T12:10:00Z"/>
                  <w:b/>
                  <w:bCs/>
                  <w:noProof/>
                </w:rPr>
              </w:pPr>
              <w:ins w:id="483" w:author="Sergei Dobrovolskii" w:date="2022-09-29T12:10:00Z">
                <w:r>
                  <w:rPr>
                    <w:b/>
                    <w:bCs/>
                    <w:noProof/>
                  </w:rPr>
                  <w:t xml:space="preserve">15. Abhishek Chaurasia, Eugenio Culurciello. LinkNet: Exploiting Encoder Representations for Efficient Semantic Segmentation. </w:t>
                </w:r>
                <w:r>
                  <w:rPr>
                    <w:b/>
                    <w:bCs/>
                    <w:i/>
                    <w:iCs/>
                    <w:noProof/>
                  </w:rPr>
                  <w:t xml:space="preserve">2017 IEEE Visual Communications and Image Processing (VCIP). </w:t>
                </w:r>
                <w:r>
                  <w:rPr>
                    <w:b/>
                    <w:bCs/>
                    <w:noProof/>
                  </w:rPr>
                  <w:t>s.l. : IEEE, 2017, pp. 1-4.</w:t>
                </w:r>
              </w:ins>
            </w:p>
            <w:p w14:paraId="00D0950A" w14:textId="77777777" w:rsidR="00246863" w:rsidRDefault="00246863" w:rsidP="00246863">
              <w:pPr>
                <w:pStyle w:val="Bibliography"/>
                <w:rPr>
                  <w:ins w:id="484" w:author="Sergei Dobrovolskii" w:date="2022-09-29T12:10:00Z"/>
                  <w:b/>
                  <w:bCs/>
                  <w:noProof/>
                </w:rPr>
              </w:pPr>
              <w:ins w:id="485" w:author="Sergei Dobrovolskii" w:date="2022-09-29T12:10:00Z">
                <w:r>
                  <w:rPr>
                    <w:b/>
                    <w:bCs/>
                    <w:noProof/>
                  </w:rPr>
                  <w:t xml:space="preserve">16. </w:t>
                </w:r>
                <w:r>
                  <w:rPr>
                    <w:b/>
                    <w:bCs/>
                    <w:i/>
                    <w:iCs/>
                    <w:noProof/>
                  </w:rPr>
                  <w:t xml:space="preserve">Understanding Batch Normalization. </w:t>
                </w:r>
                <w:r>
                  <w:rPr>
                    <w:b/>
                    <w:bCs/>
                    <w:noProof/>
                  </w:rPr>
                  <w:t>Johan Bjorc, Carla Gomes, Bart Selman, Kilian Q. Weinberger. Montreal : s.n., 2018. Advances in Neural Information Processing Systems 31 (NeurIPS 2018).</w:t>
                </w:r>
              </w:ins>
            </w:p>
            <w:p w14:paraId="5CF24259" w14:textId="77777777" w:rsidR="00246863" w:rsidRDefault="00246863" w:rsidP="00246863">
              <w:pPr>
                <w:pStyle w:val="Bibliography"/>
                <w:rPr>
                  <w:ins w:id="486" w:author="Sergei Dobrovolskii" w:date="2022-09-29T12:10:00Z"/>
                  <w:b/>
                  <w:bCs/>
                  <w:noProof/>
                </w:rPr>
              </w:pPr>
              <w:ins w:id="487" w:author="Sergei Dobrovolskii" w:date="2022-09-29T12:10:00Z">
                <w:r>
                  <w:rPr>
                    <w:b/>
                    <w:bCs/>
                    <w:noProof/>
                  </w:rPr>
                  <w:t xml:space="preserve">17. Jain, Arun Kumar Vanita. Comparative Study of Convolutional Neural Netowrks Relu and Leaky relu activation functions. </w:t>
                </w:r>
                <w:r>
                  <w:rPr>
                    <w:b/>
                    <w:bCs/>
                    <w:i/>
                    <w:iCs/>
                    <w:noProof/>
                  </w:rPr>
                  <w:t xml:space="preserve">Lecture Notes in Electrical Engineering. </w:t>
                </w:r>
                <w:r>
                  <w:rPr>
                    <w:b/>
                    <w:bCs/>
                    <w:noProof/>
                  </w:rPr>
                  <w:t>Singapore : Springer, 2018, Vol. 553, pp. 873-880.</w:t>
                </w:r>
              </w:ins>
            </w:p>
            <w:p w14:paraId="54E8467F" w14:textId="77777777" w:rsidR="00246863" w:rsidRDefault="00246863" w:rsidP="00246863">
              <w:pPr>
                <w:pStyle w:val="Bibliography"/>
                <w:rPr>
                  <w:ins w:id="488" w:author="Sergei Dobrovolskii" w:date="2022-09-29T12:10:00Z"/>
                  <w:b/>
                  <w:bCs/>
                  <w:noProof/>
                </w:rPr>
              </w:pPr>
              <w:ins w:id="489" w:author="Sergei Dobrovolskii" w:date="2022-09-29T12:10:00Z">
                <w:r>
                  <w:rPr>
                    <w:b/>
                    <w:bCs/>
                    <w:noProof/>
                  </w:rPr>
                  <w:t xml:space="preserve">18. </w:t>
                </w:r>
                <w:r>
                  <w:rPr>
                    <w:b/>
                    <w:bCs/>
                    <w:i/>
                    <w:iCs/>
                    <w:noProof/>
                  </w:rPr>
                  <w:t xml:space="preserve">Image Super-Resolution Using Deep Convolutional Networks. </w:t>
                </w:r>
                <w:r>
                  <w:rPr>
                    <w:b/>
                    <w:bCs/>
                    <w:noProof/>
                  </w:rPr>
                  <w:t>Chao Dong, Chen Change Loy, Kaiming He, Xiaoou Tang. 2, 2016, IEEE Transactions on Pattern Analysis and Machine Intelligence, Vol. 38, pp. 295-307.</w:t>
                </w:r>
              </w:ins>
            </w:p>
            <w:p w14:paraId="6DE5463C" w14:textId="77777777" w:rsidR="00246863" w:rsidRDefault="00246863" w:rsidP="00246863">
              <w:pPr>
                <w:pStyle w:val="Bibliography"/>
                <w:rPr>
                  <w:ins w:id="490" w:author="Sergei Dobrovolskii" w:date="2022-09-29T12:10:00Z"/>
                  <w:b/>
                  <w:bCs/>
                  <w:noProof/>
                </w:rPr>
              </w:pPr>
              <w:ins w:id="491" w:author="Sergei Dobrovolskii" w:date="2022-09-29T12:10:00Z">
                <w:r>
                  <w:rPr>
                    <w:b/>
                    <w:bCs/>
                    <w:noProof/>
                  </w:rPr>
                  <w:t>19. Welcome to Python.org. [Online] https://www.python.org/.</w:t>
                </w:r>
              </w:ins>
            </w:p>
            <w:p w14:paraId="0FC44C4F" w14:textId="77777777" w:rsidR="00246863" w:rsidRDefault="00246863" w:rsidP="00246863">
              <w:pPr>
                <w:pStyle w:val="Bibliography"/>
                <w:rPr>
                  <w:ins w:id="492" w:author="Sergei Dobrovolskii" w:date="2022-09-29T12:10:00Z"/>
                  <w:b/>
                  <w:bCs/>
                  <w:noProof/>
                </w:rPr>
              </w:pPr>
              <w:ins w:id="493" w:author="Sergei Dobrovolskii" w:date="2022-09-29T12:10:00Z">
                <w:r>
                  <w:rPr>
                    <w:b/>
                    <w:bCs/>
                    <w:noProof/>
                  </w:rPr>
                  <w:t>20. TIOBE index. [Online] https://www.tiobe.com/tiobe-index/.</w:t>
                </w:r>
              </w:ins>
            </w:p>
            <w:p w14:paraId="78B02460" w14:textId="77777777" w:rsidR="00246863" w:rsidRDefault="00246863" w:rsidP="00246863">
              <w:pPr>
                <w:pStyle w:val="Bibliography"/>
                <w:rPr>
                  <w:ins w:id="494" w:author="Sergei Dobrovolskii" w:date="2022-09-29T12:10:00Z"/>
                  <w:b/>
                  <w:bCs/>
                  <w:noProof/>
                </w:rPr>
              </w:pPr>
              <w:ins w:id="495" w:author="Sergei Dobrovolskii" w:date="2022-09-29T12:10:00Z">
                <w:r>
                  <w:rPr>
                    <w:b/>
                    <w:bCs/>
                    <w:noProof/>
                  </w:rPr>
                  <w:t>21. NumPy. [Online] https://numpy.org/.</w:t>
                </w:r>
              </w:ins>
            </w:p>
            <w:p w14:paraId="18706120" w14:textId="77777777" w:rsidR="00246863" w:rsidRDefault="00246863" w:rsidP="00246863">
              <w:pPr>
                <w:pStyle w:val="Bibliography"/>
                <w:rPr>
                  <w:ins w:id="496" w:author="Sergei Dobrovolskii" w:date="2022-09-29T12:10:00Z"/>
                  <w:b/>
                  <w:bCs/>
                  <w:noProof/>
                </w:rPr>
              </w:pPr>
              <w:ins w:id="497" w:author="Sergei Dobrovolskii" w:date="2022-09-29T12:10:00Z">
                <w:r>
                  <w:rPr>
                    <w:b/>
                    <w:bCs/>
                    <w:noProof/>
                  </w:rPr>
                  <w:t>22. Pandas - Python Data Analysis. [Online] https://pandas.pydata.org/.</w:t>
                </w:r>
              </w:ins>
            </w:p>
            <w:p w14:paraId="2A4AD1FB" w14:textId="77777777" w:rsidR="00246863" w:rsidRDefault="00246863" w:rsidP="00246863">
              <w:pPr>
                <w:pStyle w:val="Bibliography"/>
                <w:rPr>
                  <w:ins w:id="498" w:author="Sergei Dobrovolskii" w:date="2022-09-29T12:10:00Z"/>
                  <w:b/>
                  <w:bCs/>
                  <w:noProof/>
                </w:rPr>
              </w:pPr>
              <w:ins w:id="499" w:author="Sergei Dobrovolskii" w:date="2022-09-29T12:10:00Z">
                <w:r>
                  <w:rPr>
                    <w:b/>
                    <w:bCs/>
                    <w:noProof/>
                  </w:rPr>
                  <w:lastRenderedPageBreak/>
                  <w:t>23. napari. [Online] https://napari.org/.</w:t>
                </w:r>
              </w:ins>
            </w:p>
            <w:p w14:paraId="13665D5B" w14:textId="77777777" w:rsidR="00246863" w:rsidRDefault="00246863" w:rsidP="00246863">
              <w:pPr>
                <w:pStyle w:val="Bibliography"/>
                <w:rPr>
                  <w:ins w:id="500" w:author="Sergei Dobrovolskii" w:date="2022-09-29T12:10:00Z"/>
                  <w:b/>
                  <w:bCs/>
                  <w:noProof/>
                </w:rPr>
              </w:pPr>
              <w:ins w:id="501" w:author="Sergei Dobrovolskii" w:date="2022-09-29T12:10:00Z">
                <w:r>
                  <w:rPr>
                    <w:b/>
                    <w:bCs/>
                    <w:noProof/>
                  </w:rPr>
                  <w:t>24. scikit-image: Image processing in Python. [Online] https://scikit-image.org/.</w:t>
                </w:r>
              </w:ins>
            </w:p>
            <w:p w14:paraId="5918375C" w14:textId="77777777" w:rsidR="00246863" w:rsidRDefault="00246863" w:rsidP="00246863">
              <w:pPr>
                <w:pStyle w:val="Bibliography"/>
                <w:rPr>
                  <w:ins w:id="502" w:author="Sergei Dobrovolskii" w:date="2022-09-29T12:10:00Z"/>
                  <w:b/>
                  <w:bCs/>
                  <w:noProof/>
                </w:rPr>
              </w:pPr>
              <w:ins w:id="503" w:author="Sergei Dobrovolskii" w:date="2022-09-29T12:10:00Z">
                <w:r>
                  <w:rPr>
                    <w:b/>
                    <w:bCs/>
                    <w:noProof/>
                  </w:rPr>
                  <w:t>25. lmas, Alex. OpenSimplex Noise. [Online] https://github.com/lmas/opensimplex.</w:t>
                </w:r>
              </w:ins>
            </w:p>
            <w:p w14:paraId="1110B352" w14:textId="77777777" w:rsidR="00246863" w:rsidRDefault="00246863" w:rsidP="00246863">
              <w:pPr>
                <w:pStyle w:val="Bibliography"/>
                <w:rPr>
                  <w:ins w:id="504" w:author="Sergei Dobrovolskii" w:date="2022-09-29T12:10:00Z"/>
                  <w:b/>
                  <w:bCs/>
                  <w:noProof/>
                </w:rPr>
              </w:pPr>
              <w:ins w:id="505" w:author="Sergei Dobrovolskii" w:date="2022-09-29T12:10:00Z">
                <w:r>
                  <w:rPr>
                    <w:b/>
                    <w:bCs/>
                    <w:noProof/>
                  </w:rPr>
                  <w:t>26. PyTorch. [Online] https://pytorch.org/.</w:t>
                </w:r>
              </w:ins>
            </w:p>
            <w:p w14:paraId="48BBFDAC" w14:textId="77777777" w:rsidR="00246863" w:rsidRDefault="00246863" w:rsidP="00246863">
              <w:pPr>
                <w:pStyle w:val="Bibliography"/>
                <w:rPr>
                  <w:ins w:id="506" w:author="Sergei Dobrovolskii" w:date="2022-09-29T12:10:00Z"/>
                  <w:b/>
                  <w:bCs/>
                  <w:noProof/>
                </w:rPr>
              </w:pPr>
              <w:ins w:id="507" w:author="Sergei Dobrovolskii" w:date="2022-09-29T12:10:00Z">
                <w:r>
                  <w:rPr>
                    <w:b/>
                    <w:bCs/>
                    <w:noProof/>
                  </w:rPr>
                  <w:t>27. PyTorch-lightning. [Online] https://www.pytorchlightning.ai/.</w:t>
                </w:r>
              </w:ins>
            </w:p>
            <w:p w14:paraId="6EFF81C1" w14:textId="77777777" w:rsidR="00246863" w:rsidRDefault="00246863" w:rsidP="00246863">
              <w:pPr>
                <w:pStyle w:val="Bibliography"/>
                <w:rPr>
                  <w:ins w:id="508" w:author="Sergei Dobrovolskii" w:date="2022-09-29T12:10:00Z"/>
                  <w:b/>
                  <w:bCs/>
                  <w:noProof/>
                </w:rPr>
              </w:pPr>
              <w:ins w:id="509" w:author="Sergei Dobrovolskii" w:date="2022-09-29T12:10:00Z">
                <w:r>
                  <w:rPr>
                    <w:b/>
                    <w:bCs/>
                    <w:noProof/>
                  </w:rPr>
                  <w:t>28. Git. [Online] https://git-scm.com/.</w:t>
                </w:r>
              </w:ins>
            </w:p>
            <w:p w14:paraId="5B21B3E3" w14:textId="77777777" w:rsidR="00246863" w:rsidRDefault="00246863" w:rsidP="00246863">
              <w:pPr>
                <w:pStyle w:val="Bibliography"/>
                <w:rPr>
                  <w:ins w:id="510" w:author="Sergei Dobrovolskii" w:date="2022-09-29T12:10:00Z"/>
                  <w:b/>
                  <w:bCs/>
                  <w:noProof/>
                </w:rPr>
              </w:pPr>
              <w:ins w:id="511" w:author="Sergei Dobrovolskii" w:date="2022-09-29T12:10:00Z">
                <w:r>
                  <w:rPr>
                    <w:b/>
                    <w:bCs/>
                    <w:noProof/>
                  </w:rPr>
                  <w:t>29. GitHub. [Online] https://github.com/.</w:t>
                </w:r>
              </w:ins>
            </w:p>
            <w:p w14:paraId="36FEDF29" w14:textId="77777777" w:rsidR="00246863" w:rsidRDefault="00246863" w:rsidP="00246863">
              <w:pPr>
                <w:pStyle w:val="Bibliography"/>
                <w:rPr>
                  <w:ins w:id="512" w:author="Sergei Dobrovolskii" w:date="2022-09-29T12:10:00Z"/>
                  <w:b/>
                  <w:bCs/>
                  <w:noProof/>
                </w:rPr>
              </w:pPr>
              <w:ins w:id="513" w:author="Sergei Dobrovolskii" w:date="2022-09-29T12:10:00Z">
                <w:r>
                  <w:rPr>
                    <w:b/>
                    <w:bCs/>
                    <w:noProof/>
                  </w:rPr>
                  <w:t xml:space="preserve">30. O. Ronneberger, P.Fischer, T. Brox. U-Net: Convolutional Networks for Biomedical Image Segmentation. </w:t>
                </w:r>
                <w:r>
                  <w:rPr>
                    <w:b/>
                    <w:bCs/>
                    <w:i/>
                    <w:iCs/>
                    <w:noProof/>
                  </w:rPr>
                  <w:t xml:space="preserve">Medical Image Computing and Computer-Assisted Intervention (MICCAI). </w:t>
                </w:r>
                <w:r>
                  <w:rPr>
                    <w:b/>
                    <w:bCs/>
                    <w:noProof/>
                  </w:rPr>
                  <w:t>s.l. : Springer, 2015, pp. 234-241.</w:t>
                </w:r>
              </w:ins>
            </w:p>
            <w:p w14:paraId="6AC3FD9C" w14:textId="77777777" w:rsidR="00246863" w:rsidRDefault="00246863" w:rsidP="00246863">
              <w:pPr>
                <w:pStyle w:val="Bibliography"/>
                <w:rPr>
                  <w:ins w:id="514" w:author="Sergei Dobrovolskii" w:date="2022-09-29T12:10:00Z"/>
                  <w:b/>
                  <w:bCs/>
                  <w:noProof/>
                </w:rPr>
              </w:pPr>
              <w:ins w:id="515" w:author="Sergei Dobrovolskii" w:date="2022-09-29T12:10:00Z">
                <w:r>
                  <w:rPr>
                    <w:b/>
                    <w:bCs/>
                    <w:noProof/>
                  </w:rPr>
                  <w:t xml:space="preserve">31. Özgün Cicek, Ahmed Abdulkadir, Soeren S. Lienkamp, homas Brox, Olaf Ronneberger. 3D U-Net: Learning Dense Volumetric Segmentation from Sparse Annotation. </w:t>
                </w:r>
                <w:r>
                  <w:rPr>
                    <w:b/>
                    <w:bCs/>
                    <w:i/>
                    <w:iCs/>
                    <w:noProof/>
                  </w:rPr>
                  <w:t xml:space="preserve">Medical Image Computing and Computer-Assisted Intervention (MICCAI). </w:t>
                </w:r>
                <w:r>
                  <w:rPr>
                    <w:b/>
                    <w:bCs/>
                    <w:noProof/>
                  </w:rPr>
                  <w:t>s.l. : Springer, 2016, pp. 424-432.</w:t>
                </w:r>
              </w:ins>
            </w:p>
            <w:p w14:paraId="7BE54214" w14:textId="77777777" w:rsidR="00246863" w:rsidRDefault="00246863" w:rsidP="00246863">
              <w:pPr>
                <w:pStyle w:val="Bibliography"/>
                <w:rPr>
                  <w:ins w:id="516" w:author="Sergei Dobrovolskii" w:date="2022-09-29T12:10:00Z"/>
                  <w:b/>
                  <w:bCs/>
                  <w:noProof/>
                </w:rPr>
              </w:pPr>
              <w:ins w:id="517" w:author="Sergei Dobrovolskii" w:date="2022-09-29T12:10:00Z">
                <w:r>
                  <w:rPr>
                    <w:b/>
                    <w:bCs/>
                    <w:noProof/>
                  </w:rPr>
                  <w:t>32. The Python Profilers. [Online] Python Software Foundation. https://docs.python.org/3/library/profile.html#module-cProfile.</w:t>
                </w:r>
              </w:ins>
            </w:p>
            <w:p w14:paraId="2524F580" w14:textId="77777777" w:rsidR="00246863" w:rsidRDefault="00246863" w:rsidP="00246863">
              <w:pPr>
                <w:pStyle w:val="Bibliography"/>
                <w:rPr>
                  <w:ins w:id="518" w:author="Sergei Dobrovolskii" w:date="2022-09-29T12:10:00Z"/>
                  <w:b/>
                  <w:bCs/>
                  <w:noProof/>
                </w:rPr>
              </w:pPr>
              <w:ins w:id="519" w:author="Sergei Dobrovolskii" w:date="2022-09-29T12:10:00Z">
                <w:r>
                  <w:rPr>
                    <w:b/>
                    <w:bCs/>
                    <w:noProof/>
                  </w:rPr>
                  <w:t>33. Numba: a high performance Python Compiler. [Online] Anaconda Inc. https://numba.pydata.org/.</w:t>
                </w:r>
              </w:ins>
            </w:p>
            <w:p w14:paraId="15EAE946" w14:textId="77777777" w:rsidR="00246863" w:rsidRDefault="00246863" w:rsidP="00246863">
              <w:pPr>
                <w:pStyle w:val="Bibliography"/>
                <w:rPr>
                  <w:ins w:id="520" w:author="Sergei Dobrovolskii" w:date="2022-09-29T12:10:00Z"/>
                  <w:b/>
                  <w:bCs/>
                  <w:noProof/>
                </w:rPr>
              </w:pPr>
              <w:ins w:id="521" w:author="Sergei Dobrovolskii" w:date="2022-09-29T12:10:00Z">
                <w:r>
                  <w:rPr>
                    <w:b/>
                    <w:bCs/>
                    <w:noProof/>
                  </w:rPr>
                  <w:t>34. ODENA, AUGUSTUS. Deconvolution and Checkerboard Artifacts. [Online] Google research. Brain team, October 17, 2016. [Cited: August 30, 2020.] https://distill.pub/2016/deconv-checkerboard/.</w:t>
                </w:r>
              </w:ins>
            </w:p>
            <w:p w14:paraId="7003D7A0" w14:textId="77777777" w:rsidR="00246863" w:rsidRDefault="00246863" w:rsidP="00246863">
              <w:pPr>
                <w:pStyle w:val="Bibliography"/>
                <w:rPr>
                  <w:ins w:id="522" w:author="Sergei Dobrovolskii" w:date="2022-09-29T12:10:00Z"/>
                  <w:b/>
                  <w:bCs/>
                  <w:noProof/>
                </w:rPr>
              </w:pPr>
              <w:ins w:id="523" w:author="Sergei Dobrovolskii" w:date="2022-09-29T12:10:00Z">
                <w:r>
                  <w:rPr>
                    <w:b/>
                    <w:bCs/>
                    <w:noProof/>
                  </w:rPr>
                  <w:t xml:space="preserve">35. </w:t>
                </w:r>
                <w:r>
                  <w:rPr>
                    <w:b/>
                    <w:bCs/>
                    <w:i/>
                    <w:iCs/>
                    <w:noProof/>
                  </w:rPr>
                  <w:t xml:space="preserve">U-Net: Convolutional Networks for Biomedical Image Segmentation. </w:t>
                </w:r>
                <w:r>
                  <w:rPr>
                    <w:b/>
                    <w:bCs/>
                    <w:noProof/>
                  </w:rPr>
                  <w:t>Ronneberger, O., Fischer, P., Brox, T. 2015. MICCAI 2015: Medical Image Computing and Computer-Assisted Intervention – MICCAI 2015.</w:t>
                </w:r>
              </w:ins>
            </w:p>
            <w:p w14:paraId="5E7413FA" w14:textId="77777777" w:rsidR="00246863" w:rsidRDefault="00246863" w:rsidP="00246863">
              <w:pPr>
                <w:pStyle w:val="Bibliography"/>
                <w:rPr>
                  <w:ins w:id="524" w:author="Sergei Dobrovolskii" w:date="2022-09-29T12:10:00Z"/>
                  <w:b/>
                  <w:bCs/>
                  <w:noProof/>
                </w:rPr>
              </w:pPr>
              <w:ins w:id="525" w:author="Sergei Dobrovolskii" w:date="2022-09-29T12:10:00Z">
                <w:r>
                  <w:rPr>
                    <w:b/>
                    <w:bCs/>
                    <w:noProof/>
                  </w:rPr>
                  <w:t xml:space="preserve">36. </w:t>
                </w:r>
                <w:r>
                  <w:rPr>
                    <w:b/>
                    <w:bCs/>
                    <w:i/>
                    <w:iCs/>
                    <w:noProof/>
                  </w:rPr>
                  <w:t xml:space="preserve">Deeply-supervised density regression for automatic cell counting in microscopy images. </w:t>
                </w:r>
                <w:r>
                  <w:rPr>
                    <w:b/>
                    <w:bCs/>
                    <w:noProof/>
                  </w:rPr>
                  <w:t>He S, Minn KT, Solnica-Krezel L, Anastasio MA, Li H. 2021, Medical Image Analysis, Vol. 68.</w:t>
                </w:r>
              </w:ins>
            </w:p>
            <w:p w14:paraId="262F4B98" w14:textId="77777777" w:rsidR="00246863" w:rsidRDefault="00246863" w:rsidP="00246863">
              <w:pPr>
                <w:pStyle w:val="Bibliography"/>
                <w:rPr>
                  <w:ins w:id="526" w:author="Sergei Dobrovolskii" w:date="2022-09-29T12:10:00Z"/>
                  <w:b/>
                  <w:bCs/>
                  <w:noProof/>
                </w:rPr>
              </w:pPr>
              <w:ins w:id="527" w:author="Sergei Dobrovolskii" w:date="2022-09-29T12:10:00Z">
                <w:r>
                  <w:rPr>
                    <w:b/>
                    <w:bCs/>
                    <w:noProof/>
                  </w:rPr>
                  <w:lastRenderedPageBreak/>
                  <w:t xml:space="preserve">37. </w:t>
                </w:r>
                <w:r>
                  <w:rPr>
                    <w:b/>
                    <w:bCs/>
                    <w:i/>
                    <w:iCs/>
                    <w:noProof/>
                  </w:rPr>
                  <w:t xml:space="preserve">Random Forest With Learned Representations for Semantic Segmentation. </w:t>
                </w:r>
                <w:r>
                  <w:rPr>
                    <w:b/>
                    <w:bCs/>
                    <w:noProof/>
                  </w:rPr>
                  <w:t>Nguyen, B. Kang and T. Q. 7, 2019, IEEE Transactions on Image Processing, Vol. 28, pp. 3542-3555.</w:t>
                </w:r>
              </w:ins>
            </w:p>
            <w:p w14:paraId="7F73BDAA" w14:textId="77777777" w:rsidR="00246863" w:rsidRDefault="00246863" w:rsidP="00246863">
              <w:pPr>
                <w:pStyle w:val="Bibliography"/>
                <w:rPr>
                  <w:ins w:id="528" w:author="Sergei Dobrovolskii" w:date="2022-09-29T12:10:00Z"/>
                  <w:b/>
                  <w:bCs/>
                  <w:noProof/>
                </w:rPr>
              </w:pPr>
              <w:ins w:id="529" w:author="Sergei Dobrovolskii" w:date="2022-09-29T12:10:00Z">
                <w:r>
                  <w:rPr>
                    <w:b/>
                    <w:bCs/>
                    <w:noProof/>
                  </w:rPr>
                  <w:t>38. Fiji. [Online] Open Source. https://imagej.net/software/fiji/.</w:t>
                </w:r>
              </w:ins>
            </w:p>
            <w:p w14:paraId="7E924758" w14:textId="16400C7C" w:rsidR="00090969" w:rsidRPr="004B1D5F" w:rsidDel="00246863" w:rsidRDefault="00090969" w:rsidP="00246863">
              <w:pPr>
                <w:pStyle w:val="Bibliography"/>
                <w:jc w:val="left"/>
                <w:rPr>
                  <w:del w:id="530" w:author="Sergei Dobrovolskii" w:date="2022-09-29T12:10:00Z"/>
                  <w:noProof/>
                </w:rPr>
                <w:pPrChange w:id="531" w:author="Sergei Dobrovolskii" w:date="2022-09-29T12:10:00Z">
                  <w:pPr>
                    <w:pStyle w:val="Bibliography"/>
                    <w:jc w:val="left"/>
                  </w:pPr>
                </w:pPrChange>
              </w:pPr>
              <w:del w:id="532" w:author="Sergei Dobrovolskii" w:date="2022-09-29T12:10:00Z">
                <w:r w:rsidRPr="004B1D5F" w:rsidDel="00246863">
                  <w:rPr>
                    <w:noProof/>
                  </w:rPr>
                  <w:delText xml:space="preserve">1. </w:delText>
                </w:r>
                <w:r w:rsidRPr="004B1D5F" w:rsidDel="00246863">
                  <w:rPr>
                    <w:i/>
                    <w:iCs/>
                    <w:noProof/>
                  </w:rPr>
                  <w:delText xml:space="preserve">Inhibiting Interleukin 36 Receptor Signaling Reduces Fibrosis in Mice With Chronic Intestinal Inflammation. </w:delText>
                </w:r>
                <w:r w:rsidRPr="00D74CCF" w:rsidDel="00246863">
                  <w:rPr>
                    <w:bCs/>
                    <w:noProof/>
                  </w:rPr>
                  <w:delText>Kristina Scheibe, Christina Kersten, Anabel Schmied, Michael Vieth, Tatiana Primbs, Birgitta Carlé, Ferdinand Knieling, Jing Claussen, Alexander C. Klimowicz, Jie Zheng, Patrick Baum, Sebastian Meyer, Sebastian Schürmann, Oliver Friedrich, Maximilian J. W.</w:delText>
                </w:r>
                <w:r w:rsidRPr="004B1D5F" w:rsidDel="00246863">
                  <w:rPr>
                    <w:noProof/>
                  </w:rPr>
                  <w:delText xml:space="preserve"> 4, 2019, Gastroenterology, Vol. 156, pp. A1-A22, e1-e18, 827-1224.</w:delText>
                </w:r>
              </w:del>
            </w:p>
            <w:p w14:paraId="4CC7F913" w14:textId="77777777" w:rsidR="00090969" w:rsidRPr="004B1D5F" w:rsidDel="00246863" w:rsidRDefault="00090969" w:rsidP="00246863">
              <w:pPr>
                <w:pStyle w:val="Bibliography"/>
                <w:jc w:val="left"/>
                <w:rPr>
                  <w:del w:id="533" w:author="Sergei Dobrovolskii" w:date="2022-09-29T12:10:00Z"/>
                  <w:noProof/>
                  <w:lang w:val="de-DE"/>
                </w:rPr>
                <w:pPrChange w:id="534" w:author="Sergei Dobrovolskii" w:date="2022-09-29T12:10:00Z">
                  <w:pPr>
                    <w:pStyle w:val="Bibliography"/>
                    <w:jc w:val="left"/>
                  </w:pPr>
                </w:pPrChange>
              </w:pPr>
              <w:del w:id="535" w:author="Sergei Dobrovolskii" w:date="2022-09-29T12:10:00Z">
                <w:r w:rsidRPr="004B1D5F" w:rsidDel="00246863">
                  <w:rPr>
                    <w:noProof/>
                  </w:rPr>
                  <w:delText xml:space="preserve">2. </w:delText>
                </w:r>
                <w:r w:rsidRPr="004B1D5F" w:rsidDel="00246863">
                  <w:rPr>
                    <w:i/>
                    <w:iCs/>
                    <w:noProof/>
                  </w:rPr>
                  <w:delText xml:space="preserve">A gentle introduction to deep learning in medical image processing. </w:delText>
                </w:r>
                <w:r w:rsidRPr="00D74CCF" w:rsidDel="00246863">
                  <w:rPr>
                    <w:bCs/>
                    <w:noProof/>
                    <w:lang w:val="de-DE"/>
                  </w:rPr>
                  <w:delText>Andreas Maier, Cgristopher Syben, Tobias Lasse, Christian Riess.</w:delText>
                </w:r>
                <w:r w:rsidRPr="004B1D5F" w:rsidDel="00246863">
                  <w:rPr>
                    <w:noProof/>
                    <w:lang w:val="de-DE"/>
                  </w:rPr>
                  <w:delText xml:space="preserve"> 2, 2019, Zeitschrift für Medizinische Physik, Vol. 29, pp. 86-101.</w:delText>
                </w:r>
              </w:del>
            </w:p>
            <w:p w14:paraId="2EAB1C5B" w14:textId="77777777" w:rsidR="00090969" w:rsidRPr="004B1D5F" w:rsidDel="00246863" w:rsidRDefault="00090969" w:rsidP="00246863">
              <w:pPr>
                <w:pStyle w:val="Bibliography"/>
                <w:jc w:val="left"/>
                <w:rPr>
                  <w:del w:id="536" w:author="Sergei Dobrovolskii" w:date="2022-09-29T12:10:00Z"/>
                  <w:noProof/>
                </w:rPr>
                <w:pPrChange w:id="537" w:author="Sergei Dobrovolskii" w:date="2022-09-29T12:10:00Z">
                  <w:pPr>
                    <w:pStyle w:val="Bibliography"/>
                    <w:jc w:val="left"/>
                  </w:pPr>
                </w:pPrChange>
              </w:pPr>
              <w:del w:id="538" w:author="Sergei Dobrovolskii" w:date="2022-09-29T12:10:00Z">
                <w:r w:rsidRPr="004B1D5F" w:rsidDel="00246863">
                  <w:rPr>
                    <w:noProof/>
                  </w:rPr>
                  <w:delText xml:space="preserve">3. </w:delText>
                </w:r>
                <w:r w:rsidRPr="004B1D5F" w:rsidDel="00246863">
                  <w:rPr>
                    <w:i/>
                    <w:iCs/>
                    <w:noProof/>
                  </w:rPr>
                  <w:delText xml:space="preserve">Deep Residual Learning for Image Recognition. </w:delText>
                </w:r>
                <w:r w:rsidRPr="00D74CCF" w:rsidDel="00246863">
                  <w:rPr>
                    <w:bCs/>
                    <w:noProof/>
                  </w:rPr>
                  <w:delText>Kaiming He, Xiangyu Zhang, Shaoqing Ren, Jian Sun.</w:delText>
                </w:r>
                <w:r w:rsidRPr="004B1D5F" w:rsidDel="00246863">
                  <w:rPr>
                    <w:noProof/>
                  </w:rPr>
                  <w:delText xml:space="preserve"> 2016. IEEE Conference on Computer Vision and Pattern Recognition (CVPR).</w:delText>
                </w:r>
              </w:del>
            </w:p>
            <w:p w14:paraId="756B895A" w14:textId="77777777" w:rsidR="00090969" w:rsidRPr="004B1D5F" w:rsidDel="00246863" w:rsidRDefault="00090969" w:rsidP="00246863">
              <w:pPr>
                <w:pStyle w:val="Bibliography"/>
                <w:jc w:val="left"/>
                <w:rPr>
                  <w:del w:id="539" w:author="Sergei Dobrovolskii" w:date="2022-09-29T12:10:00Z"/>
                  <w:noProof/>
                </w:rPr>
                <w:pPrChange w:id="540" w:author="Sergei Dobrovolskii" w:date="2022-09-29T12:10:00Z">
                  <w:pPr>
                    <w:pStyle w:val="Bibliography"/>
                    <w:jc w:val="left"/>
                  </w:pPr>
                </w:pPrChange>
              </w:pPr>
              <w:del w:id="541" w:author="Sergei Dobrovolskii" w:date="2022-09-29T12:10:00Z">
                <w:r w:rsidRPr="004B1D5F" w:rsidDel="00246863">
                  <w:rPr>
                    <w:noProof/>
                  </w:rPr>
                  <w:delText xml:space="preserve">4. </w:delText>
                </w:r>
                <w:r w:rsidRPr="00D74CCF" w:rsidDel="00246863">
                  <w:rPr>
                    <w:bCs/>
                    <w:noProof/>
                  </w:rPr>
                  <w:delText>Joseph Redmon, Ali Farhadi.</w:delText>
                </w:r>
                <w:r w:rsidRPr="004B1D5F" w:rsidDel="00246863">
                  <w:rPr>
                    <w:noProof/>
                  </w:rPr>
                  <w:delText xml:space="preserve"> </w:delText>
                </w:r>
                <w:r w:rsidRPr="004B1D5F" w:rsidDel="00246863">
                  <w:rPr>
                    <w:i/>
                    <w:iCs/>
                    <w:noProof/>
                  </w:rPr>
                  <w:delText xml:space="preserve">YOLOv3: An Incremental Improvement. </w:delText>
                </w:r>
                <w:r w:rsidRPr="004B1D5F" w:rsidDel="00246863">
                  <w:rPr>
                    <w:noProof/>
                  </w:rPr>
                  <w:delText>Washington : University of Washington, 2018.</w:delText>
                </w:r>
              </w:del>
            </w:p>
            <w:p w14:paraId="398127AC" w14:textId="77777777" w:rsidR="00090969" w:rsidRPr="004B1D5F" w:rsidDel="00246863" w:rsidRDefault="00090969" w:rsidP="00246863">
              <w:pPr>
                <w:pStyle w:val="Bibliography"/>
                <w:jc w:val="left"/>
                <w:rPr>
                  <w:del w:id="542" w:author="Sergei Dobrovolskii" w:date="2022-09-29T12:10:00Z"/>
                  <w:noProof/>
                </w:rPr>
                <w:pPrChange w:id="543" w:author="Sergei Dobrovolskii" w:date="2022-09-29T12:10:00Z">
                  <w:pPr>
                    <w:pStyle w:val="Bibliography"/>
                    <w:jc w:val="left"/>
                  </w:pPr>
                </w:pPrChange>
              </w:pPr>
              <w:del w:id="544" w:author="Sergei Dobrovolskii" w:date="2022-09-29T12:10:00Z">
                <w:r w:rsidRPr="004B1D5F" w:rsidDel="00246863">
                  <w:rPr>
                    <w:noProof/>
                  </w:rPr>
                  <w:delText xml:space="preserve">5. </w:delText>
                </w:r>
                <w:r w:rsidRPr="004B1D5F" w:rsidDel="00246863">
                  <w:rPr>
                    <w:i/>
                    <w:iCs/>
                    <w:noProof/>
                  </w:rPr>
                  <w:delText xml:space="preserve">SSD: Single Shot MultiBox Detector. </w:delText>
                </w:r>
                <w:r w:rsidRPr="00D74CCF" w:rsidDel="00246863">
                  <w:rPr>
                    <w:bCs/>
                    <w:noProof/>
                  </w:rPr>
                  <w:delText>Wei Liu, Dragomir Anguelov, Dumitru Erhan, Christian Szegedy, Scott Reed, Cheng-Yang Fu, Alexander C. Berg.</w:delText>
                </w:r>
                <w:r w:rsidRPr="004B1D5F" w:rsidDel="00246863">
                  <w:rPr>
                    <w:noProof/>
                  </w:rPr>
                  <w:delText xml:space="preserve"> Amsterdam : Springer, Cham, 2016. Computer Vision – ECCV 2016.</w:delText>
                </w:r>
              </w:del>
            </w:p>
            <w:p w14:paraId="2ADBD391" w14:textId="77777777" w:rsidR="00090969" w:rsidRPr="004B1D5F" w:rsidDel="00246863" w:rsidRDefault="00090969" w:rsidP="00246863">
              <w:pPr>
                <w:pStyle w:val="Bibliography"/>
                <w:jc w:val="left"/>
                <w:rPr>
                  <w:del w:id="545" w:author="Sergei Dobrovolskii" w:date="2022-09-29T12:10:00Z"/>
                  <w:noProof/>
                </w:rPr>
                <w:pPrChange w:id="546" w:author="Sergei Dobrovolskii" w:date="2022-09-29T12:10:00Z">
                  <w:pPr>
                    <w:pStyle w:val="Bibliography"/>
                    <w:jc w:val="left"/>
                  </w:pPr>
                </w:pPrChange>
              </w:pPr>
              <w:del w:id="547" w:author="Sergei Dobrovolskii" w:date="2022-09-29T12:10:00Z">
                <w:r w:rsidRPr="004B1D5F" w:rsidDel="00246863">
                  <w:rPr>
                    <w:noProof/>
                  </w:rPr>
                  <w:delText xml:space="preserve">6. </w:delText>
                </w:r>
                <w:r w:rsidRPr="004B1D5F" w:rsidDel="00246863">
                  <w:rPr>
                    <w:i/>
                    <w:iCs/>
                    <w:noProof/>
                  </w:rPr>
                  <w:delText xml:space="preserve">Advances in Neural Information Processing Systems 28 (NIPS 2015). </w:delText>
                </w:r>
                <w:r w:rsidRPr="00D74CCF" w:rsidDel="00246863">
                  <w:rPr>
                    <w:bCs/>
                    <w:noProof/>
                  </w:rPr>
                  <w:delText>Shaoqing Ren, Kaiming He, Ross Girshick, and Jian Sun.</w:delText>
                </w:r>
                <w:r w:rsidRPr="004B1D5F" w:rsidDel="00246863">
                  <w:rPr>
                    <w:noProof/>
                  </w:rPr>
                  <w:delText xml:space="preserve"> Montreal : s.n., 2015. Faster R-CNN: Towards Real-Time Object Detection with Region Proposal Networks.</w:delText>
                </w:r>
              </w:del>
            </w:p>
            <w:p w14:paraId="4E503299" w14:textId="77777777" w:rsidR="00090969" w:rsidRPr="004B1D5F" w:rsidDel="00246863" w:rsidRDefault="00090969" w:rsidP="00246863">
              <w:pPr>
                <w:pStyle w:val="Bibliography"/>
                <w:jc w:val="left"/>
                <w:rPr>
                  <w:del w:id="548" w:author="Sergei Dobrovolskii" w:date="2022-09-29T12:10:00Z"/>
                  <w:noProof/>
                </w:rPr>
                <w:pPrChange w:id="549" w:author="Sergei Dobrovolskii" w:date="2022-09-29T12:10:00Z">
                  <w:pPr>
                    <w:pStyle w:val="Bibliography"/>
                    <w:jc w:val="left"/>
                  </w:pPr>
                </w:pPrChange>
              </w:pPr>
              <w:del w:id="550" w:author="Sergei Dobrovolskii" w:date="2022-09-29T12:10:00Z">
                <w:r w:rsidRPr="004B1D5F" w:rsidDel="00246863">
                  <w:rPr>
                    <w:noProof/>
                  </w:rPr>
                  <w:delText xml:space="preserve">7. </w:delText>
                </w:r>
                <w:r w:rsidRPr="004B1D5F" w:rsidDel="00246863">
                  <w:rPr>
                    <w:i/>
                    <w:iCs/>
                    <w:noProof/>
                  </w:rPr>
                  <w:delText xml:space="preserve">Focal Loss for Dense Object Detection. </w:delText>
                </w:r>
                <w:r w:rsidRPr="00D74CCF" w:rsidDel="00246863">
                  <w:rPr>
                    <w:bCs/>
                    <w:noProof/>
                  </w:rPr>
                  <w:delText>Dollar, Tsung-Yi Lin Priya Goyal Ross Girshick Kaiming He Piotr.</w:delText>
                </w:r>
                <w:r w:rsidRPr="004B1D5F" w:rsidDel="00246863">
                  <w:rPr>
                    <w:noProof/>
                  </w:rPr>
                  <w:delText xml:space="preserve"> 02, 2020, IEEE Transactions on Pattern Analysis &amp; Machine Intelligence, Vol. 42, pp. 318-327.</w:delText>
                </w:r>
              </w:del>
            </w:p>
            <w:p w14:paraId="75B1F803" w14:textId="77777777" w:rsidR="00090969" w:rsidRPr="004B1D5F" w:rsidDel="00246863" w:rsidRDefault="00090969" w:rsidP="00246863">
              <w:pPr>
                <w:pStyle w:val="Bibliography"/>
                <w:jc w:val="left"/>
                <w:rPr>
                  <w:del w:id="551" w:author="Sergei Dobrovolskii" w:date="2022-09-29T12:10:00Z"/>
                  <w:noProof/>
                </w:rPr>
                <w:pPrChange w:id="552" w:author="Sergei Dobrovolskii" w:date="2022-09-29T12:10:00Z">
                  <w:pPr>
                    <w:pStyle w:val="Bibliography"/>
                    <w:jc w:val="left"/>
                  </w:pPr>
                </w:pPrChange>
              </w:pPr>
              <w:del w:id="553" w:author="Sergei Dobrovolskii" w:date="2022-09-29T12:10:00Z">
                <w:r w:rsidRPr="004B1D5F" w:rsidDel="00246863">
                  <w:rPr>
                    <w:noProof/>
                  </w:rPr>
                  <w:delText xml:space="preserve">8. </w:delText>
                </w:r>
                <w:r w:rsidRPr="004B1D5F" w:rsidDel="00246863">
                  <w:rPr>
                    <w:i/>
                    <w:iCs/>
                    <w:noProof/>
                  </w:rPr>
                  <w:delText xml:space="preserve">U-Net – Deep Learning for Cell Counting, Detection, and Morphometry. </w:delText>
                </w:r>
                <w:r w:rsidRPr="00D74CCF" w:rsidDel="00246863">
                  <w:rPr>
                    <w:bCs/>
                    <w:noProof/>
                  </w:rPr>
                  <w:delText>Thorsten Falk, Dominic Mai, Robert Bensch.</w:delText>
                </w:r>
                <w:r w:rsidRPr="004B1D5F" w:rsidDel="00246863">
                  <w:rPr>
                    <w:noProof/>
                  </w:rPr>
                  <w:delText xml:space="preserve"> 2019, Nature methods, Vol. 16, pp. 67–70.</w:delText>
                </w:r>
              </w:del>
            </w:p>
            <w:p w14:paraId="47848287" w14:textId="77777777" w:rsidR="00090969" w:rsidRPr="004B1D5F" w:rsidDel="00246863" w:rsidRDefault="00090969" w:rsidP="00246863">
              <w:pPr>
                <w:pStyle w:val="Bibliography"/>
                <w:jc w:val="left"/>
                <w:rPr>
                  <w:del w:id="554" w:author="Sergei Dobrovolskii" w:date="2022-09-29T12:10:00Z"/>
                  <w:noProof/>
                </w:rPr>
                <w:pPrChange w:id="555" w:author="Sergei Dobrovolskii" w:date="2022-09-29T12:10:00Z">
                  <w:pPr>
                    <w:pStyle w:val="Bibliography"/>
                    <w:jc w:val="left"/>
                  </w:pPr>
                </w:pPrChange>
              </w:pPr>
              <w:del w:id="556" w:author="Sergei Dobrovolskii" w:date="2022-09-29T12:10:00Z">
                <w:r w:rsidRPr="004B1D5F" w:rsidDel="00246863">
                  <w:rPr>
                    <w:noProof/>
                  </w:rPr>
                  <w:delText xml:space="preserve">9. </w:delText>
                </w:r>
                <w:r w:rsidRPr="00D74CCF" w:rsidDel="00246863">
                  <w:rPr>
                    <w:bCs/>
                    <w:noProof/>
                  </w:rPr>
                  <w:delText>Girshick, Kaiming He Georgia Gkioxari Piotr Dollar Ross.</w:delText>
                </w:r>
                <w:r w:rsidRPr="004B1D5F" w:rsidDel="00246863">
                  <w:rPr>
                    <w:noProof/>
                  </w:rPr>
                  <w:delText xml:space="preserve"> Mask R-CNN. [Online] January 24, 2018. [Cited: August 26, 2022.] https://arxiv.org/abs/1703.06870.</w:delText>
                </w:r>
              </w:del>
            </w:p>
            <w:p w14:paraId="41903D33" w14:textId="77777777" w:rsidR="00090969" w:rsidRPr="004B1D5F" w:rsidDel="00246863" w:rsidRDefault="00090969" w:rsidP="00246863">
              <w:pPr>
                <w:pStyle w:val="Bibliography"/>
                <w:jc w:val="left"/>
                <w:rPr>
                  <w:del w:id="557" w:author="Sergei Dobrovolskii" w:date="2022-09-29T12:10:00Z"/>
                  <w:noProof/>
                  <w:lang w:val="de-DE"/>
                </w:rPr>
                <w:pPrChange w:id="558" w:author="Sergei Dobrovolskii" w:date="2022-09-29T12:10:00Z">
                  <w:pPr>
                    <w:pStyle w:val="Bibliography"/>
                    <w:jc w:val="left"/>
                  </w:pPr>
                </w:pPrChange>
              </w:pPr>
              <w:del w:id="559" w:author="Sergei Dobrovolskii" w:date="2022-09-29T12:10:00Z">
                <w:r w:rsidRPr="004B1D5F" w:rsidDel="00246863">
                  <w:rPr>
                    <w:noProof/>
                  </w:rPr>
                  <w:delText xml:space="preserve">10. </w:delText>
                </w:r>
                <w:r w:rsidRPr="004B1D5F" w:rsidDel="00246863">
                  <w:rPr>
                    <w:i/>
                    <w:iCs/>
                    <w:noProof/>
                  </w:rPr>
                  <w:delText xml:space="preserve">An Image Synthesizer. </w:delText>
                </w:r>
                <w:r w:rsidRPr="00D74CCF" w:rsidDel="00246863">
                  <w:rPr>
                    <w:bCs/>
                    <w:noProof/>
                  </w:rPr>
                  <w:delText>Perlin, Ken.</w:delText>
                </w:r>
                <w:r w:rsidRPr="004B1D5F" w:rsidDel="00246863">
                  <w:rPr>
                    <w:noProof/>
                  </w:rPr>
                  <w:delText xml:space="preserve"> San Francisco : s.n., 1985. </w:delText>
                </w:r>
                <w:r w:rsidRPr="004B1D5F" w:rsidDel="00246863">
                  <w:rPr>
                    <w:noProof/>
                    <w:lang w:val="de-DE"/>
                  </w:rPr>
                  <w:delText>SIGGRAPH.</w:delText>
                </w:r>
              </w:del>
            </w:p>
            <w:p w14:paraId="5588A44B" w14:textId="77777777" w:rsidR="00090969" w:rsidRPr="004B1D5F" w:rsidDel="00246863" w:rsidRDefault="00090969" w:rsidP="00246863">
              <w:pPr>
                <w:pStyle w:val="Bibliography"/>
                <w:jc w:val="left"/>
                <w:rPr>
                  <w:del w:id="560" w:author="Sergei Dobrovolskii" w:date="2022-09-29T12:10:00Z"/>
                  <w:noProof/>
                  <w:lang w:val="de-DE"/>
                </w:rPr>
                <w:pPrChange w:id="561" w:author="Sergei Dobrovolskii" w:date="2022-09-29T12:10:00Z">
                  <w:pPr>
                    <w:pStyle w:val="Bibliography"/>
                    <w:jc w:val="left"/>
                  </w:pPr>
                </w:pPrChange>
              </w:pPr>
              <w:del w:id="562" w:author="Sergei Dobrovolskii" w:date="2022-09-29T12:10:00Z">
                <w:r w:rsidRPr="004B1D5F" w:rsidDel="00246863">
                  <w:rPr>
                    <w:noProof/>
                    <w:lang w:val="de-DE"/>
                  </w:rPr>
                  <w:delText xml:space="preserve">11. </w:delText>
                </w:r>
                <w:r w:rsidRPr="004B1D5F" w:rsidDel="00246863">
                  <w:rPr>
                    <w:i/>
                    <w:iCs/>
                    <w:noProof/>
                    <w:lang w:val="de-DE"/>
                  </w:rPr>
                  <w:delText xml:space="preserve">Hypertexture. </w:delText>
                </w:r>
                <w:r w:rsidRPr="00D74CCF" w:rsidDel="00246863">
                  <w:rPr>
                    <w:bCs/>
                    <w:noProof/>
                    <w:lang w:val="de-DE"/>
                  </w:rPr>
                  <w:delText>Perlin, Ken.</w:delText>
                </w:r>
                <w:r w:rsidRPr="004B1D5F" w:rsidDel="00246863">
                  <w:rPr>
                    <w:noProof/>
                    <w:lang w:val="de-DE"/>
                  </w:rPr>
                  <w:delText xml:space="preserve"> 3, 1989, Computer Graphics, Vol. 23, pp. 253-262.</w:delText>
                </w:r>
              </w:del>
            </w:p>
            <w:p w14:paraId="7613B81F" w14:textId="77777777" w:rsidR="00090969" w:rsidRPr="004B1D5F" w:rsidDel="00246863" w:rsidRDefault="00090969" w:rsidP="00246863">
              <w:pPr>
                <w:pStyle w:val="Bibliography"/>
                <w:jc w:val="left"/>
                <w:rPr>
                  <w:del w:id="563" w:author="Sergei Dobrovolskii" w:date="2022-09-29T12:10:00Z"/>
                  <w:noProof/>
                </w:rPr>
                <w:pPrChange w:id="564" w:author="Sergei Dobrovolskii" w:date="2022-09-29T12:10:00Z">
                  <w:pPr>
                    <w:pStyle w:val="Bibliography"/>
                    <w:jc w:val="left"/>
                  </w:pPr>
                </w:pPrChange>
              </w:pPr>
              <w:del w:id="565" w:author="Sergei Dobrovolskii" w:date="2022-09-29T12:10:00Z">
                <w:r w:rsidRPr="004B1D5F" w:rsidDel="00246863">
                  <w:rPr>
                    <w:noProof/>
                    <w:lang w:val="de-DE"/>
                  </w:rPr>
                  <w:delText xml:space="preserve">12. </w:delText>
                </w:r>
                <w:r w:rsidRPr="00D74CCF" w:rsidDel="00246863">
                  <w:rPr>
                    <w:bCs/>
                    <w:noProof/>
                    <w:lang w:val="de-DE"/>
                  </w:rPr>
                  <w:delText>Perlin, Kenneth.</w:delText>
                </w:r>
                <w:r w:rsidRPr="004B1D5F" w:rsidDel="00246863">
                  <w:rPr>
                    <w:noProof/>
                    <w:lang w:val="de-DE"/>
                  </w:rPr>
                  <w:delText xml:space="preserve"> </w:delText>
                </w:r>
                <w:r w:rsidRPr="004B1D5F" w:rsidDel="00246863">
                  <w:rPr>
                    <w:i/>
                    <w:iCs/>
                    <w:noProof/>
                  </w:rPr>
                  <w:delText xml:space="preserve">Standard for perlin noise. US6867776B2 </w:delText>
                </w:r>
                <w:r w:rsidRPr="004B1D5F" w:rsidDel="00246863">
                  <w:rPr>
                    <w:noProof/>
                  </w:rPr>
                  <w:delText>USA, March 15, 2005.</w:delText>
                </w:r>
              </w:del>
            </w:p>
            <w:p w14:paraId="6D8B6629" w14:textId="77777777" w:rsidR="00090969" w:rsidRPr="004B1D5F" w:rsidDel="00246863" w:rsidRDefault="00090969" w:rsidP="00246863">
              <w:pPr>
                <w:pStyle w:val="Bibliography"/>
                <w:jc w:val="left"/>
                <w:rPr>
                  <w:del w:id="566" w:author="Sergei Dobrovolskii" w:date="2022-09-29T12:10:00Z"/>
                  <w:noProof/>
                </w:rPr>
                <w:pPrChange w:id="567" w:author="Sergei Dobrovolskii" w:date="2022-09-29T12:10:00Z">
                  <w:pPr>
                    <w:pStyle w:val="Bibliography"/>
                    <w:jc w:val="left"/>
                  </w:pPr>
                </w:pPrChange>
              </w:pPr>
              <w:del w:id="568" w:author="Sergei Dobrovolskii" w:date="2022-09-29T12:10:00Z">
                <w:r w:rsidRPr="004B1D5F" w:rsidDel="00246863">
                  <w:rPr>
                    <w:noProof/>
                  </w:rPr>
                  <w:delText xml:space="preserve">13. </w:delText>
                </w:r>
                <w:r w:rsidRPr="00D74CCF" w:rsidDel="00246863">
                  <w:rPr>
                    <w:bCs/>
                    <w:noProof/>
                  </w:rPr>
                  <w:delText>Uniblock.</w:delText>
                </w:r>
                <w:r w:rsidRPr="004B1D5F" w:rsidDel="00246863">
                  <w:rPr>
                    <w:noProof/>
                  </w:rPr>
                  <w:delText xml:space="preserve"> Noise! [Online] September 19, 2014. [Cited: August 29, 2022.] https://uniblock.tumblr.com/post/97868843242/noise.</w:delText>
                </w:r>
              </w:del>
            </w:p>
            <w:p w14:paraId="17DB1820" w14:textId="77777777" w:rsidR="00090969" w:rsidRPr="00D74CCF" w:rsidDel="00246863" w:rsidRDefault="00090969" w:rsidP="00246863">
              <w:pPr>
                <w:pStyle w:val="Bibliography"/>
                <w:jc w:val="left"/>
                <w:rPr>
                  <w:del w:id="569" w:author="Sergei Dobrovolskii" w:date="2022-09-29T12:10:00Z"/>
                  <w:bCs/>
                  <w:noProof/>
                </w:rPr>
                <w:pPrChange w:id="570" w:author="Sergei Dobrovolskii" w:date="2022-09-29T12:10:00Z">
                  <w:pPr>
                    <w:pStyle w:val="Bibliography"/>
                    <w:jc w:val="left"/>
                  </w:pPr>
                </w:pPrChange>
              </w:pPr>
              <w:del w:id="571" w:author="Sergei Dobrovolskii" w:date="2022-09-29T12:10:00Z">
                <w:r w:rsidRPr="004B1D5F" w:rsidDel="00246863">
                  <w:rPr>
                    <w:noProof/>
                  </w:rPr>
                  <w:delText xml:space="preserve">14. </w:delText>
                </w:r>
                <w:r w:rsidRPr="00D74CCF" w:rsidDel="00246863">
                  <w:rPr>
                    <w:bCs/>
                    <w:noProof/>
                  </w:rPr>
                  <w:delText>1. [Online] Faculty of Biological Sciences, University of Leeds. [Cited: August 31, 2022.] https://www.histology.leeds.ac.uk/blood/blood_wbc.php.</w:delText>
                </w:r>
              </w:del>
            </w:p>
            <w:p w14:paraId="4B394663" w14:textId="77777777" w:rsidR="00090969" w:rsidRPr="00D74CCF" w:rsidDel="00246863" w:rsidRDefault="00090969" w:rsidP="00246863">
              <w:pPr>
                <w:pStyle w:val="Bibliography"/>
                <w:jc w:val="left"/>
                <w:rPr>
                  <w:del w:id="572" w:author="Sergei Dobrovolskii" w:date="2022-09-29T12:10:00Z"/>
                  <w:bCs/>
                  <w:noProof/>
                </w:rPr>
                <w:pPrChange w:id="573" w:author="Sergei Dobrovolskii" w:date="2022-09-29T12:10:00Z">
                  <w:pPr>
                    <w:pStyle w:val="Bibliography"/>
                    <w:jc w:val="left"/>
                  </w:pPr>
                </w:pPrChange>
              </w:pPr>
              <w:del w:id="574" w:author="Sergei Dobrovolskii" w:date="2022-09-29T12:10:00Z">
                <w:r w:rsidRPr="00D74CCF" w:rsidDel="00246863">
                  <w:rPr>
                    <w:bCs/>
                    <w:noProof/>
                  </w:rPr>
                  <w:delText xml:space="preserve">15. Abhishek Chaurasia, Eugenio Culurciello. LinkNet: Exploiting Encoder Representations for Efficient Semantic Segmentation. </w:delText>
                </w:r>
                <w:r w:rsidRPr="00D74CCF" w:rsidDel="00246863">
                  <w:rPr>
                    <w:bCs/>
                    <w:i/>
                    <w:iCs/>
                    <w:noProof/>
                  </w:rPr>
                  <w:delText xml:space="preserve">2017 IEEE Visual Communications and Image Processing (VCIP). </w:delText>
                </w:r>
                <w:r w:rsidRPr="00D74CCF" w:rsidDel="00246863">
                  <w:rPr>
                    <w:bCs/>
                    <w:noProof/>
                  </w:rPr>
                  <w:delText>s.l. : IEEE, 2017, pp. 1-4.</w:delText>
                </w:r>
              </w:del>
            </w:p>
            <w:p w14:paraId="6F4E17BB" w14:textId="77777777" w:rsidR="00090969" w:rsidRPr="00D74CCF" w:rsidDel="00246863" w:rsidRDefault="00090969" w:rsidP="00246863">
              <w:pPr>
                <w:pStyle w:val="Bibliography"/>
                <w:jc w:val="left"/>
                <w:rPr>
                  <w:del w:id="575" w:author="Sergei Dobrovolskii" w:date="2022-09-29T12:10:00Z"/>
                  <w:bCs/>
                  <w:noProof/>
                </w:rPr>
                <w:pPrChange w:id="576" w:author="Sergei Dobrovolskii" w:date="2022-09-29T12:10:00Z">
                  <w:pPr>
                    <w:pStyle w:val="Bibliography"/>
                    <w:jc w:val="left"/>
                  </w:pPr>
                </w:pPrChange>
              </w:pPr>
              <w:del w:id="577" w:author="Sergei Dobrovolskii" w:date="2022-09-29T12:10:00Z">
                <w:r w:rsidRPr="00D74CCF" w:rsidDel="00246863">
                  <w:rPr>
                    <w:bCs/>
                    <w:noProof/>
                  </w:rPr>
                  <w:delText xml:space="preserve">16. </w:delText>
                </w:r>
                <w:r w:rsidRPr="00D74CCF" w:rsidDel="00246863">
                  <w:rPr>
                    <w:bCs/>
                    <w:i/>
                    <w:iCs/>
                    <w:noProof/>
                  </w:rPr>
                  <w:delText xml:space="preserve">Understanding Batch Normalization. </w:delText>
                </w:r>
                <w:r w:rsidRPr="00D74CCF" w:rsidDel="00246863">
                  <w:rPr>
                    <w:bCs/>
                    <w:noProof/>
                  </w:rPr>
                  <w:delText>Johan Bjorc, Carla Gomes, Bart Selman, Kilian Q. Weinberger. Montreal : s.n., 2018. Advances in Neural Information Processing Systems 31 (NeurIPS 2018).</w:delText>
                </w:r>
              </w:del>
            </w:p>
            <w:p w14:paraId="21F163FC" w14:textId="77777777" w:rsidR="00090969" w:rsidRPr="00D74CCF" w:rsidDel="00246863" w:rsidRDefault="00090969" w:rsidP="00246863">
              <w:pPr>
                <w:pStyle w:val="Bibliography"/>
                <w:jc w:val="left"/>
                <w:rPr>
                  <w:del w:id="578" w:author="Sergei Dobrovolskii" w:date="2022-09-29T12:10:00Z"/>
                  <w:bCs/>
                  <w:noProof/>
                </w:rPr>
                <w:pPrChange w:id="579" w:author="Sergei Dobrovolskii" w:date="2022-09-29T12:10:00Z">
                  <w:pPr>
                    <w:pStyle w:val="Bibliography"/>
                    <w:jc w:val="left"/>
                  </w:pPr>
                </w:pPrChange>
              </w:pPr>
              <w:del w:id="580" w:author="Sergei Dobrovolskii" w:date="2022-09-29T12:10:00Z">
                <w:r w:rsidRPr="00D74CCF" w:rsidDel="00246863">
                  <w:rPr>
                    <w:bCs/>
                    <w:noProof/>
                  </w:rPr>
                  <w:delText xml:space="preserve">17. Jain, Arun Kumar Vanita. Comparative Study of Convolutional Neural Netowrks Relu and Leaky relu activation functions. </w:delText>
                </w:r>
                <w:r w:rsidRPr="00D74CCF" w:rsidDel="00246863">
                  <w:rPr>
                    <w:bCs/>
                    <w:i/>
                    <w:iCs/>
                    <w:noProof/>
                  </w:rPr>
                  <w:delText xml:space="preserve">Lecture Notes in Electrical Engineering. </w:delText>
                </w:r>
                <w:r w:rsidRPr="00D74CCF" w:rsidDel="00246863">
                  <w:rPr>
                    <w:bCs/>
                    <w:noProof/>
                  </w:rPr>
                  <w:delText>Singapore : Springer, 2018, Vol. 553, pp. 873-880.</w:delText>
                </w:r>
              </w:del>
            </w:p>
            <w:p w14:paraId="4495888C" w14:textId="77777777" w:rsidR="00090969" w:rsidRPr="00D74CCF" w:rsidDel="00246863" w:rsidRDefault="00090969" w:rsidP="00246863">
              <w:pPr>
                <w:pStyle w:val="Bibliography"/>
                <w:jc w:val="left"/>
                <w:rPr>
                  <w:del w:id="581" w:author="Sergei Dobrovolskii" w:date="2022-09-29T12:10:00Z"/>
                  <w:bCs/>
                  <w:noProof/>
                </w:rPr>
                <w:pPrChange w:id="582" w:author="Sergei Dobrovolskii" w:date="2022-09-29T12:10:00Z">
                  <w:pPr>
                    <w:pStyle w:val="Bibliography"/>
                    <w:jc w:val="left"/>
                  </w:pPr>
                </w:pPrChange>
              </w:pPr>
              <w:del w:id="583" w:author="Sergei Dobrovolskii" w:date="2022-09-29T12:10:00Z">
                <w:r w:rsidRPr="00D74CCF" w:rsidDel="00246863">
                  <w:rPr>
                    <w:bCs/>
                    <w:noProof/>
                  </w:rPr>
                  <w:delText xml:space="preserve">18. </w:delText>
                </w:r>
                <w:r w:rsidRPr="00D74CCF" w:rsidDel="00246863">
                  <w:rPr>
                    <w:bCs/>
                    <w:i/>
                    <w:iCs/>
                    <w:noProof/>
                  </w:rPr>
                  <w:delText xml:space="preserve">Image Super-Resolution Using Deep Convolutional Networks. </w:delText>
                </w:r>
                <w:r w:rsidRPr="00D74CCF" w:rsidDel="00246863">
                  <w:rPr>
                    <w:bCs/>
                    <w:noProof/>
                  </w:rPr>
                  <w:delText>Chao Dong, Chen Change Loy, Kaiming He, Xiaoou Tang. 2, 2016, IEEE Transactions on Pattern Analysis and Machine Intelligence, Vol. 38, pp. 295-307.</w:delText>
                </w:r>
              </w:del>
            </w:p>
            <w:p w14:paraId="37A44012" w14:textId="77777777" w:rsidR="00090969" w:rsidRPr="00D74CCF" w:rsidDel="00246863" w:rsidRDefault="00090969" w:rsidP="00246863">
              <w:pPr>
                <w:pStyle w:val="Bibliography"/>
                <w:jc w:val="left"/>
                <w:rPr>
                  <w:del w:id="584" w:author="Sergei Dobrovolskii" w:date="2022-09-29T12:10:00Z"/>
                  <w:bCs/>
                  <w:noProof/>
                </w:rPr>
                <w:pPrChange w:id="585" w:author="Sergei Dobrovolskii" w:date="2022-09-29T12:10:00Z">
                  <w:pPr>
                    <w:pStyle w:val="Bibliography"/>
                    <w:jc w:val="left"/>
                  </w:pPr>
                </w:pPrChange>
              </w:pPr>
              <w:del w:id="586" w:author="Sergei Dobrovolskii" w:date="2022-09-29T12:10:00Z">
                <w:r w:rsidRPr="00D74CCF" w:rsidDel="00246863">
                  <w:rPr>
                    <w:bCs/>
                    <w:noProof/>
                  </w:rPr>
                  <w:delText>19. Welcome to Python.org. [Online] https://www.python.org/.</w:delText>
                </w:r>
              </w:del>
            </w:p>
            <w:p w14:paraId="333ACAE1" w14:textId="77777777" w:rsidR="00090969" w:rsidRPr="00D74CCF" w:rsidDel="00246863" w:rsidRDefault="00090969" w:rsidP="00246863">
              <w:pPr>
                <w:pStyle w:val="Bibliography"/>
                <w:jc w:val="left"/>
                <w:rPr>
                  <w:del w:id="587" w:author="Sergei Dobrovolskii" w:date="2022-09-29T12:10:00Z"/>
                  <w:bCs/>
                  <w:noProof/>
                </w:rPr>
                <w:pPrChange w:id="588" w:author="Sergei Dobrovolskii" w:date="2022-09-29T12:10:00Z">
                  <w:pPr>
                    <w:pStyle w:val="Bibliography"/>
                    <w:jc w:val="left"/>
                  </w:pPr>
                </w:pPrChange>
              </w:pPr>
              <w:del w:id="589" w:author="Sergei Dobrovolskii" w:date="2022-09-29T12:10:00Z">
                <w:r w:rsidRPr="00D74CCF" w:rsidDel="00246863">
                  <w:rPr>
                    <w:bCs/>
                    <w:noProof/>
                  </w:rPr>
                  <w:delText>20. TIOBE index. [Online] https://www.tiobe.com/tiobe-index/.</w:delText>
                </w:r>
              </w:del>
            </w:p>
            <w:p w14:paraId="7185F97E" w14:textId="77777777" w:rsidR="00090969" w:rsidRPr="00D74CCF" w:rsidDel="00246863" w:rsidRDefault="00090969" w:rsidP="00246863">
              <w:pPr>
                <w:pStyle w:val="Bibliography"/>
                <w:jc w:val="left"/>
                <w:rPr>
                  <w:del w:id="590" w:author="Sergei Dobrovolskii" w:date="2022-09-29T12:10:00Z"/>
                  <w:bCs/>
                  <w:noProof/>
                </w:rPr>
                <w:pPrChange w:id="591" w:author="Sergei Dobrovolskii" w:date="2022-09-29T12:10:00Z">
                  <w:pPr>
                    <w:pStyle w:val="Bibliography"/>
                    <w:jc w:val="left"/>
                  </w:pPr>
                </w:pPrChange>
              </w:pPr>
              <w:del w:id="592" w:author="Sergei Dobrovolskii" w:date="2022-09-29T12:10:00Z">
                <w:r w:rsidRPr="00D74CCF" w:rsidDel="00246863">
                  <w:rPr>
                    <w:bCs/>
                    <w:noProof/>
                  </w:rPr>
                  <w:delText>21. NumPy. [Online] https://numpy.org/.</w:delText>
                </w:r>
              </w:del>
            </w:p>
            <w:p w14:paraId="3BC15C39" w14:textId="77777777" w:rsidR="00090969" w:rsidRPr="00D74CCF" w:rsidDel="00246863" w:rsidRDefault="00090969" w:rsidP="00246863">
              <w:pPr>
                <w:pStyle w:val="Bibliography"/>
                <w:jc w:val="left"/>
                <w:rPr>
                  <w:del w:id="593" w:author="Sergei Dobrovolskii" w:date="2022-09-29T12:10:00Z"/>
                  <w:bCs/>
                  <w:noProof/>
                </w:rPr>
                <w:pPrChange w:id="594" w:author="Sergei Dobrovolskii" w:date="2022-09-29T12:10:00Z">
                  <w:pPr>
                    <w:pStyle w:val="Bibliography"/>
                    <w:jc w:val="left"/>
                  </w:pPr>
                </w:pPrChange>
              </w:pPr>
              <w:del w:id="595" w:author="Sergei Dobrovolskii" w:date="2022-09-29T12:10:00Z">
                <w:r w:rsidRPr="00D74CCF" w:rsidDel="00246863">
                  <w:rPr>
                    <w:bCs/>
                    <w:noProof/>
                  </w:rPr>
                  <w:delText>22. Pandas - Python Data Analysis. [Online] https://pandas.pydata.org/.</w:delText>
                </w:r>
              </w:del>
            </w:p>
            <w:p w14:paraId="03FBBD85" w14:textId="77777777" w:rsidR="00090969" w:rsidRPr="00D74CCF" w:rsidDel="00246863" w:rsidRDefault="00090969" w:rsidP="00246863">
              <w:pPr>
                <w:pStyle w:val="Bibliography"/>
                <w:jc w:val="left"/>
                <w:rPr>
                  <w:del w:id="596" w:author="Sergei Dobrovolskii" w:date="2022-09-29T12:10:00Z"/>
                  <w:bCs/>
                  <w:noProof/>
                  <w:lang w:val="de-DE"/>
                </w:rPr>
                <w:pPrChange w:id="597" w:author="Sergei Dobrovolskii" w:date="2022-09-29T12:10:00Z">
                  <w:pPr>
                    <w:pStyle w:val="Bibliography"/>
                    <w:jc w:val="left"/>
                  </w:pPr>
                </w:pPrChange>
              </w:pPr>
              <w:del w:id="598" w:author="Sergei Dobrovolskii" w:date="2022-09-29T12:10:00Z">
                <w:r w:rsidRPr="00D74CCF" w:rsidDel="00246863">
                  <w:rPr>
                    <w:bCs/>
                    <w:noProof/>
                    <w:lang w:val="de-DE"/>
                  </w:rPr>
                  <w:delText>23. napari. [Online] https://napari.org/.</w:delText>
                </w:r>
              </w:del>
            </w:p>
            <w:p w14:paraId="6BA23D61" w14:textId="77777777" w:rsidR="00090969" w:rsidRPr="00D74CCF" w:rsidDel="00246863" w:rsidRDefault="00090969" w:rsidP="00246863">
              <w:pPr>
                <w:pStyle w:val="Bibliography"/>
                <w:jc w:val="left"/>
                <w:rPr>
                  <w:del w:id="599" w:author="Sergei Dobrovolskii" w:date="2022-09-29T12:10:00Z"/>
                  <w:bCs/>
                  <w:noProof/>
                  <w:lang w:val="de-DE"/>
                </w:rPr>
                <w:pPrChange w:id="600" w:author="Sergei Dobrovolskii" w:date="2022-09-29T12:10:00Z">
                  <w:pPr>
                    <w:pStyle w:val="Bibliography"/>
                    <w:jc w:val="left"/>
                  </w:pPr>
                </w:pPrChange>
              </w:pPr>
              <w:del w:id="601" w:author="Sergei Dobrovolskii" w:date="2022-09-29T12:10:00Z">
                <w:r w:rsidRPr="00D74CCF" w:rsidDel="00246863">
                  <w:rPr>
                    <w:bCs/>
                    <w:noProof/>
                  </w:rPr>
                  <w:delText xml:space="preserve">24. scikit-image: Image processing in Python. </w:delText>
                </w:r>
                <w:r w:rsidRPr="00D74CCF" w:rsidDel="00246863">
                  <w:rPr>
                    <w:bCs/>
                    <w:noProof/>
                    <w:lang w:val="de-DE"/>
                  </w:rPr>
                  <w:delText>[Online] https://scikit-image.org/.</w:delText>
                </w:r>
              </w:del>
            </w:p>
            <w:p w14:paraId="4A199691" w14:textId="77777777" w:rsidR="00090969" w:rsidRPr="00D74CCF" w:rsidDel="00246863" w:rsidRDefault="00090969" w:rsidP="00246863">
              <w:pPr>
                <w:pStyle w:val="Bibliography"/>
                <w:jc w:val="left"/>
                <w:rPr>
                  <w:del w:id="602" w:author="Sergei Dobrovolskii" w:date="2022-09-29T12:10:00Z"/>
                  <w:bCs/>
                  <w:noProof/>
                </w:rPr>
                <w:pPrChange w:id="603" w:author="Sergei Dobrovolskii" w:date="2022-09-29T12:10:00Z">
                  <w:pPr>
                    <w:pStyle w:val="Bibliography"/>
                    <w:jc w:val="left"/>
                  </w:pPr>
                </w:pPrChange>
              </w:pPr>
              <w:del w:id="604" w:author="Sergei Dobrovolskii" w:date="2022-09-29T12:10:00Z">
                <w:r w:rsidRPr="00D74CCF" w:rsidDel="00246863">
                  <w:rPr>
                    <w:bCs/>
                    <w:noProof/>
                  </w:rPr>
                  <w:delText>25. lmas, Alex. OpenSimplex Noise. [Online] https://github.com/lmas/opensimplex.</w:delText>
                </w:r>
              </w:del>
            </w:p>
            <w:p w14:paraId="52B21AE8" w14:textId="77777777" w:rsidR="00090969" w:rsidRPr="00D74CCF" w:rsidDel="00246863" w:rsidRDefault="00090969" w:rsidP="00246863">
              <w:pPr>
                <w:pStyle w:val="Bibliography"/>
                <w:jc w:val="left"/>
                <w:rPr>
                  <w:del w:id="605" w:author="Sergei Dobrovolskii" w:date="2022-09-29T12:10:00Z"/>
                  <w:bCs/>
                  <w:noProof/>
                </w:rPr>
                <w:pPrChange w:id="606" w:author="Sergei Dobrovolskii" w:date="2022-09-29T12:10:00Z">
                  <w:pPr>
                    <w:pStyle w:val="Bibliography"/>
                    <w:jc w:val="left"/>
                  </w:pPr>
                </w:pPrChange>
              </w:pPr>
              <w:del w:id="607" w:author="Sergei Dobrovolskii" w:date="2022-09-29T12:10:00Z">
                <w:r w:rsidRPr="00D74CCF" w:rsidDel="00246863">
                  <w:rPr>
                    <w:bCs/>
                    <w:noProof/>
                  </w:rPr>
                  <w:delText>26. PyTorch. [Online] https://pytorch.org/.</w:delText>
                </w:r>
              </w:del>
            </w:p>
            <w:p w14:paraId="15BF1525" w14:textId="77777777" w:rsidR="00090969" w:rsidRPr="00D74CCF" w:rsidDel="00246863" w:rsidRDefault="00090969" w:rsidP="00246863">
              <w:pPr>
                <w:pStyle w:val="Bibliography"/>
                <w:jc w:val="left"/>
                <w:rPr>
                  <w:del w:id="608" w:author="Sergei Dobrovolskii" w:date="2022-09-29T12:10:00Z"/>
                  <w:bCs/>
                  <w:noProof/>
                </w:rPr>
                <w:pPrChange w:id="609" w:author="Sergei Dobrovolskii" w:date="2022-09-29T12:10:00Z">
                  <w:pPr>
                    <w:pStyle w:val="Bibliography"/>
                    <w:jc w:val="left"/>
                  </w:pPr>
                </w:pPrChange>
              </w:pPr>
              <w:del w:id="610" w:author="Sergei Dobrovolskii" w:date="2022-09-29T12:10:00Z">
                <w:r w:rsidRPr="00D74CCF" w:rsidDel="00246863">
                  <w:rPr>
                    <w:bCs/>
                    <w:noProof/>
                  </w:rPr>
                  <w:delText>27. PyTorch-lightning. [Online] https://www.pytorchlightning.ai/.</w:delText>
                </w:r>
              </w:del>
            </w:p>
            <w:p w14:paraId="5E9ADE44" w14:textId="77777777" w:rsidR="00090969" w:rsidRPr="00D74CCF" w:rsidDel="00246863" w:rsidRDefault="00090969" w:rsidP="00246863">
              <w:pPr>
                <w:pStyle w:val="Bibliography"/>
                <w:jc w:val="left"/>
                <w:rPr>
                  <w:del w:id="611" w:author="Sergei Dobrovolskii" w:date="2022-09-29T12:10:00Z"/>
                  <w:bCs/>
                  <w:noProof/>
                  <w:lang w:val="de-DE"/>
                </w:rPr>
                <w:pPrChange w:id="612" w:author="Sergei Dobrovolskii" w:date="2022-09-29T12:10:00Z">
                  <w:pPr>
                    <w:pStyle w:val="Bibliography"/>
                    <w:jc w:val="left"/>
                  </w:pPr>
                </w:pPrChange>
              </w:pPr>
              <w:del w:id="613" w:author="Sergei Dobrovolskii" w:date="2022-09-29T12:10:00Z">
                <w:r w:rsidRPr="00D74CCF" w:rsidDel="00246863">
                  <w:rPr>
                    <w:bCs/>
                    <w:noProof/>
                    <w:lang w:val="de-DE"/>
                  </w:rPr>
                  <w:delText>28. Git. [Online] https://git-scm.com/.</w:delText>
                </w:r>
              </w:del>
            </w:p>
            <w:p w14:paraId="764DCEE3" w14:textId="77777777" w:rsidR="00090969" w:rsidRPr="00D74CCF" w:rsidDel="00246863" w:rsidRDefault="00090969" w:rsidP="00246863">
              <w:pPr>
                <w:pStyle w:val="Bibliography"/>
                <w:jc w:val="left"/>
                <w:rPr>
                  <w:del w:id="614" w:author="Sergei Dobrovolskii" w:date="2022-09-29T12:10:00Z"/>
                  <w:bCs/>
                  <w:noProof/>
                  <w:lang w:val="de-DE"/>
                </w:rPr>
                <w:pPrChange w:id="615" w:author="Sergei Dobrovolskii" w:date="2022-09-29T12:10:00Z">
                  <w:pPr>
                    <w:pStyle w:val="Bibliography"/>
                    <w:jc w:val="left"/>
                  </w:pPr>
                </w:pPrChange>
              </w:pPr>
              <w:del w:id="616" w:author="Sergei Dobrovolskii" w:date="2022-09-29T12:10:00Z">
                <w:r w:rsidRPr="00D74CCF" w:rsidDel="00246863">
                  <w:rPr>
                    <w:bCs/>
                    <w:noProof/>
                    <w:lang w:val="de-DE"/>
                  </w:rPr>
                  <w:delText>29. GitHub. [Online] https://github.com/.</w:delText>
                </w:r>
              </w:del>
            </w:p>
            <w:p w14:paraId="2206C1CB" w14:textId="77777777" w:rsidR="00090969" w:rsidRPr="00D74CCF" w:rsidDel="00246863" w:rsidRDefault="00090969" w:rsidP="00246863">
              <w:pPr>
                <w:pStyle w:val="Bibliography"/>
                <w:jc w:val="left"/>
                <w:rPr>
                  <w:del w:id="617" w:author="Sergei Dobrovolskii" w:date="2022-09-29T12:10:00Z"/>
                  <w:bCs/>
                  <w:noProof/>
                </w:rPr>
                <w:pPrChange w:id="618" w:author="Sergei Dobrovolskii" w:date="2022-09-29T12:10:00Z">
                  <w:pPr>
                    <w:pStyle w:val="Bibliography"/>
                    <w:jc w:val="left"/>
                  </w:pPr>
                </w:pPrChange>
              </w:pPr>
              <w:del w:id="619" w:author="Sergei Dobrovolskii" w:date="2022-09-29T12:10:00Z">
                <w:r w:rsidRPr="00D74CCF" w:rsidDel="00246863">
                  <w:rPr>
                    <w:bCs/>
                    <w:noProof/>
                    <w:lang w:val="de-DE"/>
                  </w:rPr>
                  <w:delText xml:space="preserve">30. O. Ronneberger, P.Fischer, T. Brox. </w:delText>
                </w:r>
                <w:r w:rsidRPr="00D74CCF" w:rsidDel="00246863">
                  <w:rPr>
                    <w:bCs/>
                    <w:noProof/>
                  </w:rPr>
                  <w:delText xml:space="preserve">U-Net: Convolutional Networks for Biomedical Image Segmentation. </w:delText>
                </w:r>
                <w:r w:rsidRPr="00D74CCF" w:rsidDel="00246863">
                  <w:rPr>
                    <w:bCs/>
                    <w:i/>
                    <w:iCs/>
                    <w:noProof/>
                  </w:rPr>
                  <w:delText xml:space="preserve">Medical Image Computing and Computer-Assisted Intervention (MICCAI). </w:delText>
                </w:r>
                <w:r w:rsidRPr="00D74CCF" w:rsidDel="00246863">
                  <w:rPr>
                    <w:bCs/>
                    <w:noProof/>
                  </w:rPr>
                  <w:delText>s.l. : Springer, 2015, pp. 234-241.</w:delText>
                </w:r>
              </w:del>
            </w:p>
            <w:p w14:paraId="78454ECD" w14:textId="77777777" w:rsidR="00090969" w:rsidRPr="00D74CCF" w:rsidDel="00246863" w:rsidRDefault="00090969" w:rsidP="00246863">
              <w:pPr>
                <w:pStyle w:val="Bibliography"/>
                <w:jc w:val="left"/>
                <w:rPr>
                  <w:del w:id="620" w:author="Sergei Dobrovolskii" w:date="2022-09-29T12:10:00Z"/>
                  <w:bCs/>
                  <w:noProof/>
                </w:rPr>
                <w:pPrChange w:id="621" w:author="Sergei Dobrovolskii" w:date="2022-09-29T12:10:00Z">
                  <w:pPr>
                    <w:pStyle w:val="Bibliography"/>
                    <w:jc w:val="left"/>
                  </w:pPr>
                </w:pPrChange>
              </w:pPr>
              <w:del w:id="622" w:author="Sergei Dobrovolskii" w:date="2022-09-29T12:10:00Z">
                <w:r w:rsidRPr="00D74CCF" w:rsidDel="00246863">
                  <w:rPr>
                    <w:bCs/>
                    <w:noProof/>
                  </w:rPr>
                  <w:delText xml:space="preserve">31. Özgün Cicek, Ahmed Abdulkadir, Soeren S. Lienkamp, homas Brox, Olaf Ronneberger. 3D U-Net: Learning Dense Volumetric Segmentation from Sparse Annotation. </w:delText>
                </w:r>
                <w:r w:rsidRPr="00D74CCF" w:rsidDel="00246863">
                  <w:rPr>
                    <w:bCs/>
                    <w:i/>
                    <w:iCs/>
                    <w:noProof/>
                  </w:rPr>
                  <w:delText xml:space="preserve">Medical Image Computing and Computer-Assisted Intervention (MICCAI). </w:delText>
                </w:r>
                <w:r w:rsidRPr="00D74CCF" w:rsidDel="00246863">
                  <w:rPr>
                    <w:bCs/>
                    <w:noProof/>
                  </w:rPr>
                  <w:delText>s.l. : Springer, 2016, pp. 424-432.</w:delText>
                </w:r>
              </w:del>
            </w:p>
            <w:p w14:paraId="15ED084F" w14:textId="77777777" w:rsidR="00090969" w:rsidRPr="00D74CCF" w:rsidDel="00246863" w:rsidRDefault="00090969" w:rsidP="00246863">
              <w:pPr>
                <w:pStyle w:val="Bibliography"/>
                <w:jc w:val="left"/>
                <w:rPr>
                  <w:del w:id="623" w:author="Sergei Dobrovolskii" w:date="2022-09-29T12:10:00Z"/>
                  <w:bCs/>
                  <w:noProof/>
                </w:rPr>
                <w:pPrChange w:id="624" w:author="Sergei Dobrovolskii" w:date="2022-09-29T12:10:00Z">
                  <w:pPr>
                    <w:pStyle w:val="Bibliography"/>
                    <w:jc w:val="left"/>
                  </w:pPr>
                </w:pPrChange>
              </w:pPr>
              <w:del w:id="625" w:author="Sergei Dobrovolskii" w:date="2022-09-29T12:10:00Z">
                <w:r w:rsidRPr="00D74CCF" w:rsidDel="00246863">
                  <w:rPr>
                    <w:bCs/>
                    <w:noProof/>
                  </w:rPr>
                  <w:delText>32. The Python Profilers. [Online] Python Software Foundation. https://docs.python.org/3/library/profile.html#module-cProfile.</w:delText>
                </w:r>
              </w:del>
            </w:p>
            <w:p w14:paraId="41647FAA" w14:textId="77777777" w:rsidR="00090969" w:rsidRPr="00D74CCF" w:rsidDel="00246863" w:rsidRDefault="00090969" w:rsidP="00246863">
              <w:pPr>
                <w:pStyle w:val="Bibliography"/>
                <w:jc w:val="left"/>
                <w:rPr>
                  <w:del w:id="626" w:author="Sergei Dobrovolskii" w:date="2022-09-29T12:10:00Z"/>
                  <w:bCs/>
                  <w:noProof/>
                </w:rPr>
                <w:pPrChange w:id="627" w:author="Sergei Dobrovolskii" w:date="2022-09-29T12:10:00Z">
                  <w:pPr>
                    <w:pStyle w:val="Bibliography"/>
                    <w:jc w:val="left"/>
                  </w:pPr>
                </w:pPrChange>
              </w:pPr>
              <w:del w:id="628" w:author="Sergei Dobrovolskii" w:date="2022-09-29T12:10:00Z">
                <w:r w:rsidRPr="00D74CCF" w:rsidDel="00246863">
                  <w:rPr>
                    <w:bCs/>
                    <w:noProof/>
                  </w:rPr>
                  <w:delText>33. Numba: a high performance Python Compiler. [Online] Anaconda Inc. https://numba.pydata.org/.</w:delText>
                </w:r>
              </w:del>
            </w:p>
            <w:p w14:paraId="478262BE" w14:textId="77777777" w:rsidR="00090969" w:rsidRPr="00D74CCF" w:rsidDel="00246863" w:rsidRDefault="00090969" w:rsidP="00246863">
              <w:pPr>
                <w:pStyle w:val="Bibliography"/>
                <w:jc w:val="left"/>
                <w:rPr>
                  <w:del w:id="629" w:author="Sergei Dobrovolskii" w:date="2022-09-29T12:10:00Z"/>
                  <w:bCs/>
                  <w:noProof/>
                </w:rPr>
                <w:pPrChange w:id="630" w:author="Sergei Dobrovolskii" w:date="2022-09-29T12:10:00Z">
                  <w:pPr>
                    <w:pStyle w:val="Bibliography"/>
                    <w:jc w:val="left"/>
                  </w:pPr>
                </w:pPrChange>
              </w:pPr>
              <w:del w:id="631" w:author="Sergei Dobrovolskii" w:date="2022-09-29T12:10:00Z">
                <w:r w:rsidRPr="00D74CCF" w:rsidDel="00246863">
                  <w:rPr>
                    <w:bCs/>
                    <w:noProof/>
                  </w:rPr>
                  <w:delText>34. ODENA, AUGUSTUS. Deconvolution and Checkerboard Artifacts. [Online] Google research. Brain team, October 17, 2016. [Cited: August 30, 2020.] https://distill.pub/2016/deconv-checkerboard/.</w:delText>
                </w:r>
              </w:del>
            </w:p>
            <w:p w14:paraId="7012DF86" w14:textId="77777777" w:rsidR="00090969" w:rsidRPr="00D74CCF" w:rsidDel="00246863" w:rsidRDefault="00090969" w:rsidP="00246863">
              <w:pPr>
                <w:pStyle w:val="Bibliography"/>
                <w:jc w:val="left"/>
                <w:rPr>
                  <w:del w:id="632" w:author="Sergei Dobrovolskii" w:date="2022-09-29T12:10:00Z"/>
                  <w:bCs/>
                  <w:noProof/>
                </w:rPr>
                <w:pPrChange w:id="633" w:author="Sergei Dobrovolskii" w:date="2022-09-29T12:10:00Z">
                  <w:pPr>
                    <w:pStyle w:val="Bibliography"/>
                    <w:jc w:val="left"/>
                  </w:pPr>
                </w:pPrChange>
              </w:pPr>
              <w:del w:id="634" w:author="Sergei Dobrovolskii" w:date="2022-09-29T12:10:00Z">
                <w:r w:rsidRPr="00D74CCF" w:rsidDel="00246863">
                  <w:rPr>
                    <w:bCs/>
                    <w:noProof/>
                  </w:rPr>
                  <w:delText xml:space="preserve">35. </w:delText>
                </w:r>
                <w:r w:rsidRPr="00D74CCF" w:rsidDel="00246863">
                  <w:rPr>
                    <w:bCs/>
                    <w:i/>
                    <w:iCs/>
                    <w:noProof/>
                  </w:rPr>
                  <w:delText xml:space="preserve">U-Net: Convolutional Networks for Biomedical Image Segmentation. </w:delText>
                </w:r>
                <w:r w:rsidRPr="00D74CCF" w:rsidDel="00246863">
                  <w:rPr>
                    <w:bCs/>
                    <w:noProof/>
                  </w:rPr>
                  <w:delText>Ronneberger, O., Fischer, P., Brox, T. 2015. MICCAI 2015: Medical Image Computing and Computer-Assisted Intervention – MICCAI 2015.</w:delText>
                </w:r>
              </w:del>
            </w:p>
            <w:p w14:paraId="1F1602FB" w14:textId="77777777" w:rsidR="00090969" w:rsidRPr="00D74CCF" w:rsidDel="00246863" w:rsidRDefault="00090969" w:rsidP="00246863">
              <w:pPr>
                <w:pStyle w:val="Bibliography"/>
                <w:jc w:val="left"/>
                <w:rPr>
                  <w:del w:id="635" w:author="Sergei Dobrovolskii" w:date="2022-09-29T12:10:00Z"/>
                  <w:bCs/>
                  <w:noProof/>
                </w:rPr>
                <w:pPrChange w:id="636" w:author="Sergei Dobrovolskii" w:date="2022-09-29T12:10:00Z">
                  <w:pPr>
                    <w:pStyle w:val="Bibliography"/>
                    <w:jc w:val="left"/>
                  </w:pPr>
                </w:pPrChange>
              </w:pPr>
              <w:del w:id="637" w:author="Sergei Dobrovolskii" w:date="2022-09-29T12:10:00Z">
                <w:r w:rsidRPr="00D74CCF" w:rsidDel="00246863">
                  <w:rPr>
                    <w:bCs/>
                    <w:noProof/>
                  </w:rPr>
                  <w:delText xml:space="preserve">36. </w:delText>
                </w:r>
                <w:r w:rsidRPr="00D74CCF" w:rsidDel="00246863">
                  <w:rPr>
                    <w:bCs/>
                    <w:i/>
                    <w:iCs/>
                    <w:noProof/>
                  </w:rPr>
                  <w:delText xml:space="preserve">Deeply-supervised density regression for automatic cell counting in microscopy images. </w:delText>
                </w:r>
                <w:r w:rsidRPr="00D74CCF" w:rsidDel="00246863">
                  <w:rPr>
                    <w:bCs/>
                    <w:noProof/>
                  </w:rPr>
                  <w:delText>He S, Minn KT, Solnica-Krezel L, Anastasio MA, Li H. 2021, Medical Image Analysis, Vol. 68.</w:delText>
                </w:r>
              </w:del>
            </w:p>
            <w:p w14:paraId="2A7D0EDB" w14:textId="77777777" w:rsidR="00090969" w:rsidRPr="00D74CCF" w:rsidDel="00246863" w:rsidRDefault="00090969" w:rsidP="00246863">
              <w:pPr>
                <w:pStyle w:val="Bibliography"/>
                <w:jc w:val="left"/>
                <w:rPr>
                  <w:del w:id="638" w:author="Sergei Dobrovolskii" w:date="2022-09-29T12:10:00Z"/>
                  <w:bCs/>
                  <w:noProof/>
                </w:rPr>
                <w:pPrChange w:id="639" w:author="Sergei Dobrovolskii" w:date="2022-09-29T12:10:00Z">
                  <w:pPr>
                    <w:pStyle w:val="Bibliography"/>
                    <w:jc w:val="left"/>
                  </w:pPr>
                </w:pPrChange>
              </w:pPr>
              <w:del w:id="640" w:author="Sergei Dobrovolskii" w:date="2022-09-29T12:10:00Z">
                <w:r w:rsidRPr="00D74CCF" w:rsidDel="00246863">
                  <w:rPr>
                    <w:bCs/>
                    <w:noProof/>
                  </w:rPr>
                  <w:delText xml:space="preserve">37. </w:delText>
                </w:r>
                <w:r w:rsidRPr="00D74CCF" w:rsidDel="00246863">
                  <w:rPr>
                    <w:bCs/>
                    <w:i/>
                    <w:iCs/>
                    <w:noProof/>
                  </w:rPr>
                  <w:delText xml:space="preserve">Random Forest With Learned Representations for Semantic Segmentation. </w:delText>
                </w:r>
                <w:r w:rsidRPr="00D74CCF" w:rsidDel="00246863">
                  <w:rPr>
                    <w:bCs/>
                    <w:noProof/>
                  </w:rPr>
                  <w:delText>Nguyen, B. Kang and T. Q. 7, 2019, IEEE Transactions on Image Processing, Vol. 28, pp. 3542-3555.</w:delText>
                </w:r>
              </w:del>
            </w:p>
            <w:p w14:paraId="1AAFBFD4" w14:textId="77777777" w:rsidR="00090969" w:rsidRPr="00D74CCF" w:rsidDel="00246863" w:rsidRDefault="00090969" w:rsidP="00246863">
              <w:pPr>
                <w:pStyle w:val="Bibliography"/>
                <w:jc w:val="left"/>
                <w:rPr>
                  <w:del w:id="641" w:author="Sergei Dobrovolskii" w:date="2022-09-29T12:10:00Z"/>
                  <w:bCs/>
                  <w:noProof/>
                </w:rPr>
                <w:pPrChange w:id="642" w:author="Sergei Dobrovolskii" w:date="2022-09-29T12:10:00Z">
                  <w:pPr>
                    <w:pStyle w:val="Bibliography"/>
                    <w:jc w:val="left"/>
                  </w:pPr>
                </w:pPrChange>
              </w:pPr>
              <w:del w:id="643" w:author="Sergei Dobrovolskii" w:date="2022-09-29T12:10:00Z">
                <w:r w:rsidRPr="00D74CCF" w:rsidDel="00246863">
                  <w:rPr>
                    <w:bCs/>
                    <w:noProof/>
                  </w:rPr>
                  <w:delText>38. Fiji. [Online] Open Source. https://imagej.net/software/fiji/.</w:delText>
                </w:r>
              </w:del>
            </w:p>
            <w:p w14:paraId="41EF5126" w14:textId="3AAF189F" w:rsidR="00DE6786" w:rsidRPr="00DE6786" w:rsidRDefault="00DE6786" w:rsidP="00246863">
              <w:pPr>
                <w:jc w:val="left"/>
              </w:pPr>
              <w:r w:rsidRPr="00D74CCF">
                <w:rPr>
                  <w:bCs/>
                  <w:noProof/>
                </w:rPr>
                <w:fldChar w:fldCharType="end"/>
              </w:r>
            </w:p>
          </w:sdtContent>
        </w:sdt>
      </w:sdtContent>
    </w:sdt>
    <w:p w14:paraId="438B35A9" w14:textId="58203F1D" w:rsidR="00D909F5" w:rsidRPr="00D909F5" w:rsidRDefault="00D909F5" w:rsidP="00D909F5">
      <w:pPr>
        <w:sectPr w:rsidR="00D909F5" w:rsidRPr="00D909F5" w:rsidSect="00222254">
          <w:pgSz w:w="11906" w:h="16838" w:code="9"/>
          <w:pgMar w:top="2098" w:right="1985" w:bottom="2552" w:left="1985" w:header="1418" w:footer="1418" w:gutter="0"/>
          <w:cols w:space="708"/>
          <w:titlePg/>
          <w:docGrid w:linePitch="360"/>
        </w:sectPr>
      </w:pPr>
    </w:p>
    <w:p w14:paraId="4E966ADC" w14:textId="77777777" w:rsidR="00116B89" w:rsidRPr="00780E65" w:rsidRDefault="00116B89" w:rsidP="006F1333">
      <w:pPr>
        <w:spacing w:after="0" w:line="240" w:lineRule="auto"/>
        <w:jc w:val="left"/>
      </w:pPr>
    </w:p>
    <w:p w14:paraId="21B6C8E8" w14:textId="2A120EE5" w:rsidR="00450B58" w:rsidRPr="00A7489A" w:rsidRDefault="00450B58" w:rsidP="00613288"/>
    <w:p w14:paraId="7C4629A5" w14:textId="77777777" w:rsidR="00450B58" w:rsidRPr="00A7489A" w:rsidRDefault="00450B58" w:rsidP="006F1333">
      <w:pPr>
        <w:spacing w:after="0" w:line="240" w:lineRule="auto"/>
        <w:jc w:val="left"/>
      </w:pPr>
    </w:p>
    <w:p w14:paraId="2AB89614" w14:textId="77777777" w:rsidR="00E0537D" w:rsidRPr="00A7489A" w:rsidRDefault="00E0537D" w:rsidP="006F1333">
      <w:pPr>
        <w:spacing w:after="0" w:line="240" w:lineRule="auto"/>
        <w:jc w:val="left"/>
        <w:sectPr w:rsidR="00E0537D" w:rsidRPr="00A7489A" w:rsidSect="00222254">
          <w:pgSz w:w="11906" w:h="16838" w:code="9"/>
          <w:pgMar w:top="2098" w:right="1985" w:bottom="2552" w:left="1985" w:header="1418" w:footer="1418" w:gutter="0"/>
          <w:cols w:space="708"/>
          <w:titlePg/>
          <w:docGrid w:linePitch="360"/>
        </w:sectPr>
      </w:pPr>
    </w:p>
    <w:p w14:paraId="06624FEA" w14:textId="77777777" w:rsidR="00937719" w:rsidRPr="00A7489A" w:rsidRDefault="00937719" w:rsidP="00937719"/>
    <w:p w14:paraId="04A084E6" w14:textId="77777777" w:rsidR="00937719" w:rsidRDefault="00A7489A" w:rsidP="00F53BC1">
      <w:pPr>
        <w:pStyle w:val="berschrift1ohneNum"/>
      </w:pPr>
      <w:r w:rsidRPr="00A7489A">
        <w:t>Curriculum</w:t>
      </w:r>
      <w:r>
        <w:t xml:space="preserve"> vitae</w:t>
      </w:r>
    </w:p>
    <w:p w14:paraId="2FD7BE92" w14:textId="77777777" w:rsidR="00937719" w:rsidRDefault="00937719" w:rsidP="002F66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010AA2" w:rsidRPr="006F29DA" w14:paraId="5FF01390" w14:textId="77777777" w:rsidTr="00D170F5">
        <w:tc>
          <w:tcPr>
            <w:tcW w:w="2335" w:type="dxa"/>
          </w:tcPr>
          <w:p w14:paraId="02B6BD6F" w14:textId="77777777" w:rsidR="00010AA2" w:rsidRPr="006F29DA" w:rsidRDefault="00010AA2" w:rsidP="00D170F5">
            <w:pPr>
              <w:pStyle w:val="Heading4"/>
            </w:pPr>
            <w:r w:rsidRPr="006F29DA">
              <w:t>Personal Details</w:t>
            </w:r>
          </w:p>
        </w:tc>
        <w:tc>
          <w:tcPr>
            <w:tcW w:w="5601" w:type="dxa"/>
          </w:tcPr>
          <w:p w14:paraId="378E0F5C" w14:textId="77777777" w:rsidR="00010AA2" w:rsidRPr="006F29DA" w:rsidRDefault="00010AA2" w:rsidP="00D170F5">
            <w:pPr>
              <w:pStyle w:val="Heading4"/>
            </w:pPr>
          </w:p>
        </w:tc>
      </w:tr>
      <w:tr w:rsidR="00010AA2" w:rsidRPr="006F29DA" w14:paraId="0C30B80C" w14:textId="77777777" w:rsidTr="00D170F5">
        <w:tc>
          <w:tcPr>
            <w:tcW w:w="2335" w:type="dxa"/>
          </w:tcPr>
          <w:p w14:paraId="182B75AC" w14:textId="77777777" w:rsidR="00010AA2" w:rsidRPr="006F29DA" w:rsidRDefault="00010AA2" w:rsidP="00D170F5">
            <w:pPr>
              <w:rPr>
                <w:rFonts w:ascii="Corbel" w:hAnsi="Corbel"/>
              </w:rPr>
            </w:pPr>
            <w:r w:rsidRPr="006F29DA">
              <w:rPr>
                <w:rFonts w:ascii="Corbel" w:hAnsi="Corbel"/>
              </w:rPr>
              <w:t>Name</w:t>
            </w:r>
          </w:p>
        </w:tc>
        <w:tc>
          <w:tcPr>
            <w:tcW w:w="5601" w:type="dxa"/>
          </w:tcPr>
          <w:p w14:paraId="564E12B6" w14:textId="77777777" w:rsidR="00010AA2" w:rsidRPr="006F29DA" w:rsidRDefault="00010AA2" w:rsidP="00D170F5">
            <w:pPr>
              <w:rPr>
                <w:b/>
              </w:rPr>
            </w:pPr>
            <w:r w:rsidRPr="006F29DA">
              <w:rPr>
                <w:b/>
              </w:rPr>
              <w:t>Sergei Dobrovolskii</w:t>
            </w:r>
          </w:p>
        </w:tc>
      </w:tr>
      <w:tr w:rsidR="00010AA2" w:rsidRPr="006F29DA" w14:paraId="14E1DB82" w14:textId="77777777" w:rsidTr="00D170F5">
        <w:tc>
          <w:tcPr>
            <w:tcW w:w="2335" w:type="dxa"/>
          </w:tcPr>
          <w:p w14:paraId="4411555D" w14:textId="77777777" w:rsidR="00010AA2" w:rsidRPr="006F29DA" w:rsidRDefault="00010AA2" w:rsidP="00D170F5">
            <w:pPr>
              <w:jc w:val="left"/>
              <w:rPr>
                <w:rFonts w:ascii="Corbel" w:hAnsi="Corbel"/>
              </w:rPr>
            </w:pPr>
            <w:r w:rsidRPr="006F29DA">
              <w:rPr>
                <w:rFonts w:ascii="Corbel" w:hAnsi="Corbel"/>
              </w:rPr>
              <w:t xml:space="preserve">Date and place of birth </w:t>
            </w:r>
          </w:p>
        </w:tc>
        <w:tc>
          <w:tcPr>
            <w:tcW w:w="5601" w:type="dxa"/>
          </w:tcPr>
          <w:p w14:paraId="6804A2AE" w14:textId="44EF726C" w:rsidR="00010AA2" w:rsidRPr="006F29DA" w:rsidRDefault="00010AA2" w:rsidP="00D170F5">
            <w:r w:rsidRPr="006F29DA">
              <w:t>03.02.1996 Moscow</w:t>
            </w:r>
          </w:p>
        </w:tc>
      </w:tr>
      <w:tr w:rsidR="00010AA2" w:rsidRPr="006F29DA" w14:paraId="5230CE35" w14:textId="77777777" w:rsidTr="00D170F5">
        <w:tc>
          <w:tcPr>
            <w:tcW w:w="2335" w:type="dxa"/>
          </w:tcPr>
          <w:p w14:paraId="37AECC17" w14:textId="2BEAE8DA" w:rsidR="00010AA2" w:rsidRPr="006F29DA" w:rsidRDefault="00010AA2" w:rsidP="00D170F5">
            <w:pPr>
              <w:rPr>
                <w:rFonts w:ascii="Corbel" w:hAnsi="Corbel"/>
              </w:rPr>
            </w:pPr>
            <w:r w:rsidRPr="006F29DA">
              <w:rPr>
                <w:rFonts w:ascii="Corbel" w:hAnsi="Corbel"/>
              </w:rPr>
              <w:t>Ad</w:t>
            </w:r>
            <w:r w:rsidR="00FD76C3">
              <w:rPr>
                <w:rFonts w:ascii="Corbel" w:hAnsi="Corbel"/>
              </w:rPr>
              <w:t>d</w:t>
            </w:r>
            <w:r w:rsidRPr="006F29DA">
              <w:rPr>
                <w:rFonts w:ascii="Corbel" w:hAnsi="Corbel"/>
              </w:rPr>
              <w:t>ress</w:t>
            </w:r>
          </w:p>
        </w:tc>
        <w:tc>
          <w:tcPr>
            <w:tcW w:w="5601" w:type="dxa"/>
          </w:tcPr>
          <w:p w14:paraId="47D85B3B" w14:textId="77777777" w:rsidR="00010AA2" w:rsidRPr="006F29DA" w:rsidRDefault="00010AA2" w:rsidP="00D170F5">
            <w:r w:rsidRPr="006F29DA">
              <w:t>Koldestraße 10, 91052 Erlangen</w:t>
            </w:r>
          </w:p>
        </w:tc>
      </w:tr>
      <w:tr w:rsidR="00010AA2" w:rsidRPr="006F29DA" w14:paraId="2E7BF2AF" w14:textId="77777777" w:rsidTr="00D170F5">
        <w:tc>
          <w:tcPr>
            <w:tcW w:w="2335" w:type="dxa"/>
          </w:tcPr>
          <w:p w14:paraId="3563B70C" w14:textId="77777777" w:rsidR="00010AA2" w:rsidRPr="006F29DA" w:rsidRDefault="00010AA2" w:rsidP="00D170F5">
            <w:pPr>
              <w:rPr>
                <w:rFonts w:ascii="Corbel" w:hAnsi="Corbel"/>
              </w:rPr>
            </w:pPr>
            <w:r w:rsidRPr="006F29DA">
              <w:rPr>
                <w:rFonts w:ascii="Corbel" w:hAnsi="Corbel"/>
              </w:rPr>
              <w:t>Email</w:t>
            </w:r>
          </w:p>
        </w:tc>
        <w:tc>
          <w:tcPr>
            <w:tcW w:w="5601" w:type="dxa"/>
          </w:tcPr>
          <w:p w14:paraId="4D72217F" w14:textId="77777777" w:rsidR="00010AA2" w:rsidRPr="006F29DA" w:rsidRDefault="00010AA2" w:rsidP="00D170F5">
            <w:r w:rsidRPr="006F29DA">
              <w:t>dobrik4ever@gmail.com</w:t>
            </w:r>
          </w:p>
        </w:tc>
      </w:tr>
      <w:tr w:rsidR="00010AA2" w:rsidRPr="006F29DA" w14:paraId="68404BCF" w14:textId="77777777" w:rsidTr="00D170F5">
        <w:tc>
          <w:tcPr>
            <w:tcW w:w="2335" w:type="dxa"/>
          </w:tcPr>
          <w:p w14:paraId="6419EC7A" w14:textId="60C2DFBC" w:rsidR="00010AA2" w:rsidRPr="006F29DA" w:rsidRDefault="00FD76C3" w:rsidP="00D170F5">
            <w:pPr>
              <w:rPr>
                <w:rFonts w:ascii="Corbel" w:hAnsi="Corbel"/>
              </w:rPr>
            </w:pPr>
            <w:r>
              <w:rPr>
                <w:rFonts w:ascii="Corbel" w:hAnsi="Corbel"/>
              </w:rPr>
              <w:t>Phone number</w:t>
            </w:r>
          </w:p>
        </w:tc>
        <w:tc>
          <w:tcPr>
            <w:tcW w:w="5601" w:type="dxa"/>
          </w:tcPr>
          <w:p w14:paraId="5191FA68" w14:textId="2496B6CC" w:rsidR="00010AA2" w:rsidRPr="006F29DA" w:rsidRDefault="00010AA2" w:rsidP="00D170F5">
            <w:pPr>
              <w:pStyle w:val="NoSpacing"/>
            </w:pPr>
            <w:r>
              <w:t xml:space="preserve">+49 </w:t>
            </w:r>
            <w:r w:rsidRPr="006F29DA">
              <w:t>1516 3610896</w:t>
            </w:r>
          </w:p>
        </w:tc>
      </w:tr>
      <w:tr w:rsidR="00010AA2" w:rsidRPr="006F29DA" w14:paraId="5D4A5748" w14:textId="77777777" w:rsidTr="00D170F5">
        <w:tc>
          <w:tcPr>
            <w:tcW w:w="2335" w:type="dxa"/>
          </w:tcPr>
          <w:p w14:paraId="05A930D9" w14:textId="77777777" w:rsidR="00010AA2" w:rsidRPr="006F29DA" w:rsidRDefault="00010AA2" w:rsidP="00D170F5">
            <w:pPr>
              <w:pStyle w:val="Heading4"/>
            </w:pPr>
            <w:r w:rsidRPr="006F29DA">
              <w:t>Education</w:t>
            </w:r>
          </w:p>
        </w:tc>
        <w:tc>
          <w:tcPr>
            <w:tcW w:w="5601" w:type="dxa"/>
          </w:tcPr>
          <w:p w14:paraId="46C3B6D8" w14:textId="77777777" w:rsidR="00010AA2" w:rsidRPr="006F29DA" w:rsidRDefault="00010AA2" w:rsidP="00D170F5">
            <w:pPr>
              <w:pStyle w:val="Heading4"/>
            </w:pPr>
          </w:p>
        </w:tc>
      </w:tr>
      <w:tr w:rsidR="00010AA2" w:rsidRPr="00D74CCF" w14:paraId="62497DFE" w14:textId="77777777" w:rsidTr="00D170F5">
        <w:tc>
          <w:tcPr>
            <w:tcW w:w="2335" w:type="dxa"/>
          </w:tcPr>
          <w:p w14:paraId="080344B2" w14:textId="570C336C" w:rsidR="00010AA2" w:rsidRPr="006F29DA" w:rsidRDefault="00010AA2" w:rsidP="00D170F5">
            <w:pPr>
              <w:rPr>
                <w:rFonts w:ascii="Corbel" w:hAnsi="Corbel"/>
              </w:rPr>
            </w:pPr>
            <w:r w:rsidRPr="006F29DA">
              <w:rPr>
                <w:rFonts w:ascii="Corbel" w:hAnsi="Corbel"/>
              </w:rPr>
              <w:t xml:space="preserve">10/2019 – </w:t>
            </w:r>
            <w:r w:rsidR="00850468">
              <w:rPr>
                <w:rFonts w:ascii="Corbel" w:hAnsi="Corbel"/>
              </w:rPr>
              <w:t>09/2022</w:t>
            </w:r>
          </w:p>
        </w:tc>
        <w:tc>
          <w:tcPr>
            <w:tcW w:w="5601" w:type="dxa"/>
          </w:tcPr>
          <w:p w14:paraId="006F047C" w14:textId="77777777" w:rsidR="00010AA2" w:rsidRPr="006F29DA" w:rsidRDefault="00010AA2" w:rsidP="00D170F5">
            <w:pPr>
              <w:pStyle w:val="NoSpacing"/>
            </w:pPr>
            <w:r w:rsidRPr="006F29DA">
              <w:t xml:space="preserve">Master program Advanced Optical Technologies, </w:t>
            </w:r>
          </w:p>
          <w:p w14:paraId="3E0BB5C8" w14:textId="77777777" w:rsidR="00010AA2" w:rsidRPr="00770675" w:rsidRDefault="00010AA2" w:rsidP="00D170F5">
            <w:pPr>
              <w:rPr>
                <w:lang w:val="de-DE"/>
              </w:rPr>
            </w:pPr>
            <w:r w:rsidRPr="00770675">
              <w:rPr>
                <w:lang w:val="de-DE"/>
              </w:rPr>
              <w:t>Friedrich Alexander Universität Erlangen-Nürnberg</w:t>
            </w:r>
          </w:p>
        </w:tc>
      </w:tr>
      <w:tr w:rsidR="00010AA2" w:rsidRPr="00A0050D" w14:paraId="1A684E81" w14:textId="77777777" w:rsidTr="00D170F5">
        <w:tc>
          <w:tcPr>
            <w:tcW w:w="2335" w:type="dxa"/>
          </w:tcPr>
          <w:p w14:paraId="38735164" w14:textId="77777777" w:rsidR="00010AA2" w:rsidRPr="006F29DA" w:rsidRDefault="00010AA2" w:rsidP="00D170F5">
            <w:pPr>
              <w:rPr>
                <w:rFonts w:ascii="Corbel" w:hAnsi="Corbel"/>
              </w:rPr>
            </w:pPr>
            <w:r w:rsidRPr="006F29DA">
              <w:rPr>
                <w:rFonts w:ascii="Corbel" w:hAnsi="Corbel"/>
              </w:rPr>
              <w:t>09/2017 – 07/2018</w:t>
            </w:r>
          </w:p>
        </w:tc>
        <w:tc>
          <w:tcPr>
            <w:tcW w:w="5601" w:type="dxa"/>
          </w:tcPr>
          <w:p w14:paraId="3B06342F" w14:textId="77777777" w:rsidR="00010AA2" w:rsidRPr="006F29DA" w:rsidRDefault="00010AA2" w:rsidP="00D170F5">
            <w:pPr>
              <w:pStyle w:val="NoSpacing"/>
              <w:rPr>
                <w:i/>
              </w:rPr>
            </w:pPr>
            <w:r w:rsidRPr="006F29DA">
              <w:rPr>
                <w:i/>
              </w:rPr>
              <w:t>Bachelor of Science (B.Sc.)</w:t>
            </w:r>
          </w:p>
          <w:p w14:paraId="780CB428" w14:textId="77777777" w:rsidR="00010AA2" w:rsidRPr="006F29DA" w:rsidRDefault="00010AA2" w:rsidP="00D170F5">
            <w:r w:rsidRPr="006F29DA">
              <w:t xml:space="preserve">Bachelor Thesis: “Phase microscope based on multi-step phase calculation method“ </w:t>
            </w:r>
          </w:p>
        </w:tc>
      </w:tr>
      <w:tr w:rsidR="00010AA2" w:rsidRPr="00A0050D" w14:paraId="0A6FB8C2" w14:textId="77777777" w:rsidTr="00D170F5">
        <w:tc>
          <w:tcPr>
            <w:tcW w:w="2335" w:type="dxa"/>
          </w:tcPr>
          <w:p w14:paraId="2E987AF7" w14:textId="77777777" w:rsidR="00010AA2" w:rsidRPr="006F29DA" w:rsidRDefault="00010AA2" w:rsidP="00D170F5">
            <w:pPr>
              <w:rPr>
                <w:rFonts w:ascii="Corbel" w:hAnsi="Corbel"/>
              </w:rPr>
            </w:pPr>
            <w:r w:rsidRPr="006F29DA">
              <w:rPr>
                <w:rFonts w:ascii="Corbel" w:hAnsi="Corbel"/>
              </w:rPr>
              <w:t xml:space="preserve">09/2014 – 05/2018  </w:t>
            </w:r>
          </w:p>
        </w:tc>
        <w:tc>
          <w:tcPr>
            <w:tcW w:w="5601" w:type="dxa"/>
          </w:tcPr>
          <w:p w14:paraId="2AB20FE0" w14:textId="77777777" w:rsidR="00010AA2" w:rsidRPr="006F29DA" w:rsidRDefault="00010AA2" w:rsidP="00D170F5">
            <w:pPr>
              <w:pStyle w:val="NoSpacing"/>
            </w:pPr>
            <w:r w:rsidRPr="006F29DA">
              <w:t xml:space="preserve">Bachelor program Optical engineering, </w:t>
            </w:r>
          </w:p>
          <w:p w14:paraId="0C17DC6B" w14:textId="77777777" w:rsidR="00010AA2" w:rsidRPr="006F29DA" w:rsidRDefault="00010AA2" w:rsidP="00D170F5">
            <w:r w:rsidRPr="006F29DA">
              <w:t>MIREA – Russian Technological University</w:t>
            </w:r>
          </w:p>
        </w:tc>
      </w:tr>
      <w:tr w:rsidR="00010AA2" w:rsidRPr="006F29DA" w14:paraId="0584A9C0" w14:textId="77777777" w:rsidTr="00D170F5">
        <w:tc>
          <w:tcPr>
            <w:tcW w:w="2335" w:type="dxa"/>
          </w:tcPr>
          <w:p w14:paraId="7B0FB3AE" w14:textId="77777777" w:rsidR="00010AA2" w:rsidRPr="006F29DA" w:rsidRDefault="00010AA2" w:rsidP="00D170F5">
            <w:pPr>
              <w:rPr>
                <w:rFonts w:ascii="Corbel" w:hAnsi="Corbel"/>
              </w:rPr>
            </w:pPr>
            <w:r w:rsidRPr="006F29DA">
              <w:rPr>
                <w:rFonts w:ascii="Corbel" w:hAnsi="Corbel"/>
              </w:rPr>
              <w:t xml:space="preserve">09/2002 – 07/2014 </w:t>
            </w:r>
          </w:p>
        </w:tc>
        <w:tc>
          <w:tcPr>
            <w:tcW w:w="5601" w:type="dxa"/>
          </w:tcPr>
          <w:p w14:paraId="246D05CF" w14:textId="77777777" w:rsidR="00010AA2" w:rsidRPr="006F29DA" w:rsidRDefault="00010AA2" w:rsidP="00D170F5">
            <w:pPr>
              <w:pStyle w:val="NoSpacing"/>
            </w:pPr>
            <w:r w:rsidRPr="006F29DA">
              <w:t>School №875, Moscow</w:t>
            </w:r>
          </w:p>
        </w:tc>
      </w:tr>
      <w:tr w:rsidR="00010AA2" w:rsidRPr="006F29DA" w14:paraId="16802AC4" w14:textId="77777777" w:rsidTr="00D170F5">
        <w:tc>
          <w:tcPr>
            <w:tcW w:w="2335" w:type="dxa"/>
          </w:tcPr>
          <w:p w14:paraId="4D70CC2B" w14:textId="77777777" w:rsidR="00010AA2" w:rsidRPr="006F29DA" w:rsidRDefault="00010AA2" w:rsidP="00D170F5">
            <w:pPr>
              <w:rPr>
                <w:rFonts w:ascii="Corbel" w:hAnsi="Corbel"/>
              </w:rPr>
            </w:pPr>
          </w:p>
        </w:tc>
        <w:tc>
          <w:tcPr>
            <w:tcW w:w="5601" w:type="dxa"/>
          </w:tcPr>
          <w:p w14:paraId="7B5567E8" w14:textId="77777777" w:rsidR="00010AA2" w:rsidRPr="006F29DA" w:rsidRDefault="00010AA2" w:rsidP="00D170F5">
            <w:pPr>
              <w:pStyle w:val="NoSpacing"/>
            </w:pPr>
          </w:p>
        </w:tc>
      </w:tr>
      <w:tr w:rsidR="00010AA2" w:rsidRPr="006F29DA" w14:paraId="0F334C40" w14:textId="77777777" w:rsidTr="00D170F5">
        <w:tc>
          <w:tcPr>
            <w:tcW w:w="2335" w:type="dxa"/>
          </w:tcPr>
          <w:p w14:paraId="4DF561DE" w14:textId="77777777" w:rsidR="00010AA2" w:rsidRPr="006F29DA" w:rsidRDefault="00010AA2" w:rsidP="00D170F5">
            <w:pPr>
              <w:pStyle w:val="Heading4"/>
            </w:pPr>
            <w:r w:rsidRPr="006F29DA">
              <w:t>Professional Career</w:t>
            </w:r>
          </w:p>
        </w:tc>
        <w:tc>
          <w:tcPr>
            <w:tcW w:w="5601" w:type="dxa"/>
          </w:tcPr>
          <w:p w14:paraId="59B8521F" w14:textId="77777777" w:rsidR="00010AA2" w:rsidRPr="006F29DA" w:rsidRDefault="00010AA2" w:rsidP="00D170F5">
            <w:pPr>
              <w:pStyle w:val="Heading4"/>
            </w:pPr>
          </w:p>
        </w:tc>
      </w:tr>
      <w:tr w:rsidR="00010AA2" w:rsidRPr="006F29DA" w14:paraId="363D21A0" w14:textId="77777777" w:rsidTr="00D170F5">
        <w:tc>
          <w:tcPr>
            <w:tcW w:w="2335" w:type="dxa"/>
          </w:tcPr>
          <w:p w14:paraId="3E00F6B0" w14:textId="0A1D8C2E" w:rsidR="00010AA2" w:rsidRPr="006F29DA" w:rsidRDefault="00010AA2" w:rsidP="00D170F5">
            <w:pPr>
              <w:rPr>
                <w:rFonts w:ascii="Corbel" w:hAnsi="Corbel"/>
              </w:rPr>
            </w:pPr>
            <w:r w:rsidRPr="006F29DA">
              <w:rPr>
                <w:rFonts w:ascii="Corbel" w:hAnsi="Corbel"/>
              </w:rPr>
              <w:t>08/2020-</w:t>
            </w:r>
            <w:r w:rsidR="00850468">
              <w:rPr>
                <w:rFonts w:ascii="Corbel" w:hAnsi="Corbel"/>
              </w:rPr>
              <w:t>09/2022</w:t>
            </w:r>
          </w:p>
        </w:tc>
        <w:tc>
          <w:tcPr>
            <w:tcW w:w="5601" w:type="dxa"/>
          </w:tcPr>
          <w:p w14:paraId="460483B2" w14:textId="77777777" w:rsidR="00010AA2" w:rsidRPr="006F29DA" w:rsidRDefault="00010AA2" w:rsidP="00D170F5">
            <w:r w:rsidRPr="006F29DA">
              <w:t>Interherence GmbH – Optical engineer</w:t>
            </w:r>
          </w:p>
        </w:tc>
      </w:tr>
      <w:tr w:rsidR="00010AA2" w:rsidRPr="00A0050D" w14:paraId="3723D246" w14:textId="77777777" w:rsidTr="00D170F5">
        <w:tc>
          <w:tcPr>
            <w:tcW w:w="2335" w:type="dxa"/>
          </w:tcPr>
          <w:p w14:paraId="623FC86C" w14:textId="77777777" w:rsidR="00010AA2" w:rsidRPr="006F29DA" w:rsidRDefault="00010AA2" w:rsidP="00D170F5">
            <w:pPr>
              <w:rPr>
                <w:rFonts w:ascii="Corbel" w:hAnsi="Corbel"/>
              </w:rPr>
            </w:pPr>
            <w:r w:rsidRPr="006F29DA">
              <w:rPr>
                <w:rFonts w:ascii="Corbel" w:hAnsi="Corbel"/>
              </w:rPr>
              <w:lastRenderedPageBreak/>
              <w:t>10/2019 – 07/2020</w:t>
            </w:r>
          </w:p>
        </w:tc>
        <w:tc>
          <w:tcPr>
            <w:tcW w:w="5601" w:type="dxa"/>
          </w:tcPr>
          <w:p w14:paraId="43F8B425" w14:textId="77777777" w:rsidR="00010AA2" w:rsidRPr="006F29DA" w:rsidRDefault="00010AA2" w:rsidP="00D170F5">
            <w:r w:rsidRPr="006F29DA">
              <w:t>JSC "AMTEO M" - Software Developer. Developing the automated histopathology scanning brightfield microscope.</w:t>
            </w:r>
          </w:p>
        </w:tc>
      </w:tr>
      <w:tr w:rsidR="00010AA2" w:rsidRPr="00A0050D" w14:paraId="494A9304" w14:textId="77777777" w:rsidTr="00D170F5">
        <w:tc>
          <w:tcPr>
            <w:tcW w:w="2335" w:type="dxa"/>
          </w:tcPr>
          <w:p w14:paraId="7446914E" w14:textId="77777777" w:rsidR="00010AA2" w:rsidRPr="006F29DA" w:rsidRDefault="00010AA2" w:rsidP="00D170F5">
            <w:pPr>
              <w:rPr>
                <w:rFonts w:ascii="Corbel" w:hAnsi="Corbel"/>
              </w:rPr>
            </w:pPr>
            <w:r w:rsidRPr="006F29DA">
              <w:rPr>
                <w:rFonts w:ascii="Corbel" w:hAnsi="Corbel"/>
              </w:rPr>
              <w:t>10/2018 – 10/2019</w:t>
            </w:r>
          </w:p>
        </w:tc>
        <w:tc>
          <w:tcPr>
            <w:tcW w:w="5601" w:type="dxa"/>
          </w:tcPr>
          <w:p w14:paraId="52416149" w14:textId="77777777" w:rsidR="00010AA2" w:rsidRPr="006F29DA" w:rsidRDefault="00010AA2" w:rsidP="00D170F5">
            <w:r w:rsidRPr="006F29DA">
              <w:t>JSC "AMTEO M":</w:t>
            </w:r>
          </w:p>
          <w:p w14:paraId="313E026A" w14:textId="77777777" w:rsidR="00010AA2" w:rsidRPr="006F29DA" w:rsidRDefault="00010AA2" w:rsidP="00D170F5">
            <w:pPr>
              <w:pStyle w:val="ListParagraph"/>
              <w:numPr>
                <w:ilvl w:val="0"/>
                <w:numId w:val="18"/>
              </w:numPr>
            </w:pPr>
            <w:r w:rsidRPr="006F29DA">
              <w:t>Chief Engineer. Developing the automated histopathology scanning brightfield microscope.</w:t>
            </w:r>
          </w:p>
          <w:p w14:paraId="32EF6EA1" w14:textId="77777777" w:rsidR="00010AA2" w:rsidRPr="006F29DA" w:rsidRDefault="00010AA2" w:rsidP="00D170F5">
            <w:pPr>
              <w:pStyle w:val="ListParagraph"/>
              <w:numPr>
                <w:ilvl w:val="0"/>
                <w:numId w:val="18"/>
              </w:numPr>
            </w:pPr>
            <w:r w:rsidRPr="006F29DA">
              <w:t>Field service engineer. Repairment of medical devices.</w:t>
            </w:r>
          </w:p>
          <w:p w14:paraId="2673F354" w14:textId="77777777" w:rsidR="00010AA2" w:rsidRPr="006F29DA" w:rsidRDefault="00010AA2" w:rsidP="00D170F5">
            <w:pPr>
              <w:pStyle w:val="ListParagraph"/>
              <w:numPr>
                <w:ilvl w:val="0"/>
                <w:numId w:val="18"/>
              </w:numPr>
            </w:pPr>
            <w:r w:rsidRPr="006F29DA">
              <w:t>Crisis manager. B2B communication, factory processes repairment.</w:t>
            </w:r>
          </w:p>
        </w:tc>
      </w:tr>
      <w:tr w:rsidR="00010AA2" w:rsidRPr="00A0050D" w14:paraId="484EF609" w14:textId="77777777" w:rsidTr="00D170F5">
        <w:tc>
          <w:tcPr>
            <w:tcW w:w="2335" w:type="dxa"/>
          </w:tcPr>
          <w:p w14:paraId="4CF6CE74" w14:textId="77777777" w:rsidR="00010AA2" w:rsidRPr="006F29DA" w:rsidRDefault="00010AA2" w:rsidP="00D170F5">
            <w:pPr>
              <w:rPr>
                <w:rFonts w:ascii="Corbel" w:hAnsi="Corbel"/>
              </w:rPr>
            </w:pPr>
            <w:r w:rsidRPr="006F29DA">
              <w:rPr>
                <w:rFonts w:ascii="Corbel" w:hAnsi="Corbel"/>
              </w:rPr>
              <w:t>03/2016 – 08/2018</w:t>
            </w:r>
          </w:p>
        </w:tc>
        <w:tc>
          <w:tcPr>
            <w:tcW w:w="5601" w:type="dxa"/>
          </w:tcPr>
          <w:p w14:paraId="335B155A" w14:textId="77777777" w:rsidR="00010AA2" w:rsidRPr="006F29DA" w:rsidRDefault="00010AA2" w:rsidP="00D170F5">
            <w:r w:rsidRPr="006F29DA">
              <w:t>State budget vocational educational institution of Moscow "Polytechnic College No 47 named after VG Fedorov" – teacher (subjects: microcontrollers, electronics, robotics, programming)</w:t>
            </w:r>
          </w:p>
        </w:tc>
      </w:tr>
      <w:tr w:rsidR="00010AA2" w:rsidRPr="00A0050D" w14:paraId="210FD539" w14:textId="77777777" w:rsidTr="00D170F5">
        <w:tc>
          <w:tcPr>
            <w:tcW w:w="2335" w:type="dxa"/>
          </w:tcPr>
          <w:p w14:paraId="18419708" w14:textId="77777777" w:rsidR="00010AA2" w:rsidRPr="006F29DA" w:rsidRDefault="00010AA2" w:rsidP="00D170F5">
            <w:pPr>
              <w:pStyle w:val="Heading4"/>
            </w:pPr>
          </w:p>
        </w:tc>
        <w:tc>
          <w:tcPr>
            <w:tcW w:w="5601" w:type="dxa"/>
          </w:tcPr>
          <w:p w14:paraId="274BC6A1" w14:textId="77777777" w:rsidR="00010AA2" w:rsidRPr="006F29DA" w:rsidRDefault="00010AA2" w:rsidP="00D170F5">
            <w:pPr>
              <w:pStyle w:val="Heading4"/>
            </w:pPr>
          </w:p>
        </w:tc>
      </w:tr>
      <w:tr w:rsidR="00010AA2" w:rsidRPr="00A0050D" w14:paraId="0D3681B0" w14:textId="77777777" w:rsidTr="00D170F5">
        <w:tc>
          <w:tcPr>
            <w:tcW w:w="2335" w:type="dxa"/>
          </w:tcPr>
          <w:p w14:paraId="7773B12A" w14:textId="77777777" w:rsidR="00010AA2" w:rsidRPr="006F29DA" w:rsidRDefault="00010AA2" w:rsidP="00D170F5">
            <w:pPr>
              <w:rPr>
                <w:rFonts w:ascii="Corbel" w:hAnsi="Corbel"/>
              </w:rPr>
            </w:pPr>
          </w:p>
        </w:tc>
        <w:tc>
          <w:tcPr>
            <w:tcW w:w="5601" w:type="dxa"/>
          </w:tcPr>
          <w:p w14:paraId="2C6080B6" w14:textId="77777777" w:rsidR="00010AA2" w:rsidRPr="006F29DA" w:rsidRDefault="00010AA2" w:rsidP="00D170F5">
            <w:pPr>
              <w:pStyle w:val="NoSpacing"/>
            </w:pPr>
          </w:p>
        </w:tc>
      </w:tr>
    </w:tbl>
    <w:p w14:paraId="7CF575EB" w14:textId="5E4FA0C6" w:rsidR="00010AA2" w:rsidRPr="00010AA2" w:rsidRDefault="00010AA2" w:rsidP="002F6690">
      <w:pPr>
        <w:sectPr w:rsidR="00010AA2" w:rsidRPr="00010AA2" w:rsidSect="00222254">
          <w:pgSz w:w="11906" w:h="16838" w:code="9"/>
          <w:pgMar w:top="2098" w:right="1985" w:bottom="2552" w:left="1985" w:header="1418" w:footer="1418" w:gutter="0"/>
          <w:cols w:space="708"/>
          <w:titlePg/>
          <w:docGrid w:linePitch="360"/>
        </w:sectPr>
      </w:pPr>
    </w:p>
    <w:p w14:paraId="6FB9AC82" w14:textId="77777777" w:rsidR="008858E2" w:rsidRPr="00010AA2" w:rsidRDefault="008858E2" w:rsidP="008858E2"/>
    <w:p w14:paraId="411BE60C" w14:textId="77777777" w:rsidR="00937719" w:rsidRPr="00505625" w:rsidRDefault="008858E2" w:rsidP="008858E2">
      <w:pPr>
        <w:pStyle w:val="berschrift1ohneNum"/>
        <w:rPr>
          <w:lang w:val="de-DE"/>
        </w:rPr>
      </w:pPr>
      <w:r w:rsidRPr="00505625">
        <w:rPr>
          <w:lang w:val="de-DE"/>
        </w:rPr>
        <w:t>Erklärung</w:t>
      </w:r>
    </w:p>
    <w:p w14:paraId="665526B6" w14:textId="77777777" w:rsidR="008858E2" w:rsidRPr="00E4450D" w:rsidRDefault="008858E2" w:rsidP="002F4C7E">
      <w:pPr>
        <w:rPr>
          <w:lang w:val="de-DE"/>
        </w:rPr>
      </w:pPr>
      <w:r w:rsidRPr="00505625">
        <w:rPr>
          <w:lang w:val="de-DE"/>
        </w:rPr>
        <w:t xml:space="preserve">Ich versichere, dass ich diese Arbeit selbständig verfasst und keine anderen als die angegeben Quellen und Hilfsmittel verwendet habe. </w:t>
      </w:r>
      <w:r w:rsidR="002F4C7E" w:rsidRPr="00E4450D">
        <w:rPr>
          <w:lang w:val="de-DE"/>
        </w:rPr>
        <w:t>Die Arbeit hat in dieser oder ähnlicher Form noch keiner anderen Prüfungsbehörde vorgelegen.</w:t>
      </w:r>
    </w:p>
    <w:p w14:paraId="6BBAF17A" w14:textId="77777777" w:rsidR="008858E2" w:rsidRPr="00E4450D" w:rsidRDefault="008858E2" w:rsidP="002F6690">
      <w:pPr>
        <w:rPr>
          <w:lang w:val="de-DE"/>
        </w:rPr>
      </w:pPr>
    </w:p>
    <w:p w14:paraId="7DCEBB98" w14:textId="77777777" w:rsidR="00A7489A" w:rsidRPr="007F2C9C" w:rsidRDefault="00A7489A" w:rsidP="00A7489A">
      <w:pPr>
        <w:pStyle w:val="berschrift1ohneNum"/>
      </w:pPr>
      <w:r w:rsidRPr="007F2C9C">
        <w:t>Declaration</w:t>
      </w:r>
    </w:p>
    <w:p w14:paraId="7EFFB42B" w14:textId="77777777" w:rsidR="00A7489A" w:rsidRPr="00A7489A" w:rsidRDefault="00A7489A" w:rsidP="00A7489A">
      <w:pPr>
        <w:autoSpaceDE w:val="0"/>
        <w:autoSpaceDN w:val="0"/>
        <w:adjustRightInd w:val="0"/>
        <w:spacing w:after="0" w:line="240" w:lineRule="auto"/>
        <w:jc w:val="left"/>
      </w:pPr>
      <w:r w:rsidRPr="00A7489A">
        <w:t>I conf</w:t>
      </w:r>
      <w:r>
        <w:t>i</w:t>
      </w:r>
      <w:r w:rsidRPr="00A7489A">
        <w:t>rm that I have written this thesis without any external help and</w:t>
      </w:r>
    </w:p>
    <w:p w14:paraId="32AFE2DD" w14:textId="3715FFDB" w:rsidR="00A7489A" w:rsidRPr="0063100F" w:rsidRDefault="00A7489A" w:rsidP="00A7489A">
      <w:pPr>
        <w:autoSpaceDE w:val="0"/>
        <w:autoSpaceDN w:val="0"/>
        <w:adjustRightInd w:val="0"/>
        <w:spacing w:after="0" w:line="240" w:lineRule="auto"/>
        <w:jc w:val="left"/>
      </w:pPr>
      <w:r w:rsidRPr="007F2C9C">
        <w:t xml:space="preserve">not using sources other than those I have listed in the thesis. </w:t>
      </w:r>
      <w:r w:rsidRPr="0063100F">
        <w:t>I conf</w:t>
      </w:r>
      <w:r w:rsidR="006F52E0">
        <w:t>i</w:t>
      </w:r>
      <w:r w:rsidRPr="0063100F">
        <w:t>rm also</w:t>
      </w:r>
    </w:p>
    <w:p w14:paraId="209EFAE6" w14:textId="77777777" w:rsidR="00A7489A" w:rsidRPr="007F2C9C" w:rsidRDefault="00A7489A" w:rsidP="00A7489A">
      <w:pPr>
        <w:autoSpaceDE w:val="0"/>
        <w:autoSpaceDN w:val="0"/>
        <w:adjustRightInd w:val="0"/>
        <w:spacing w:after="0" w:line="240" w:lineRule="auto"/>
        <w:jc w:val="left"/>
      </w:pPr>
      <w:r w:rsidRPr="007F2C9C">
        <w:t>that this thesis or a similar version of it has not been submitted to any</w:t>
      </w:r>
    </w:p>
    <w:p w14:paraId="0E0C0F64" w14:textId="77777777" w:rsidR="00A7489A" w:rsidRPr="007F2C9C" w:rsidRDefault="00A7489A" w:rsidP="00A7489A">
      <w:pPr>
        <w:autoSpaceDE w:val="0"/>
        <w:autoSpaceDN w:val="0"/>
        <w:adjustRightInd w:val="0"/>
        <w:spacing w:after="0" w:line="240" w:lineRule="auto"/>
        <w:jc w:val="left"/>
      </w:pPr>
      <w:r w:rsidRPr="007F2C9C">
        <w:t>other examination board and has not been previously accepted as part of a</w:t>
      </w:r>
    </w:p>
    <w:p w14:paraId="7FB72DE4" w14:textId="71C8BCB6" w:rsidR="00A7489A" w:rsidRPr="0045486E" w:rsidRDefault="00A7489A" w:rsidP="00A7489A">
      <w:r w:rsidRPr="00780E65">
        <w:t xml:space="preserve">exam for a </w:t>
      </w:r>
      <w:r w:rsidR="006F52E0" w:rsidRPr="00780E65">
        <w:t>qualification</w:t>
      </w:r>
      <w:r w:rsidRPr="0045486E">
        <w:t>.</w:t>
      </w:r>
    </w:p>
    <w:p w14:paraId="3168775E" w14:textId="77777777" w:rsidR="008858E2" w:rsidRPr="0045486E" w:rsidRDefault="008858E2" w:rsidP="002F6690"/>
    <w:p w14:paraId="0FB82E96" w14:textId="2A97814D" w:rsidR="00A7489A" w:rsidRPr="0045486E" w:rsidRDefault="00A7489A" w:rsidP="00A7489A">
      <w:r w:rsidRPr="0045486E">
        <w:t xml:space="preserve">Erlangen, den </w:t>
      </w:r>
      <w:r w:rsidR="004E6220">
        <w:t>22</w:t>
      </w:r>
      <w:r w:rsidRPr="0045486E">
        <w:t>.</w:t>
      </w:r>
      <w:r w:rsidR="007133F8" w:rsidRPr="0045486E">
        <w:t>09</w:t>
      </w:r>
      <w:r w:rsidRPr="0045486E">
        <w:t>.</w:t>
      </w:r>
      <w:r w:rsidR="007133F8" w:rsidRPr="0045486E">
        <w:t>2022</w:t>
      </w:r>
    </w:p>
    <w:p w14:paraId="27DFF760" w14:textId="77777777" w:rsidR="00A7489A" w:rsidRPr="0045486E" w:rsidRDefault="00A7489A" w:rsidP="00A7489A"/>
    <w:p w14:paraId="3D904032" w14:textId="77777777" w:rsidR="004E6220" w:rsidRDefault="004E6220" w:rsidP="00A7489A"/>
    <w:p w14:paraId="6F31C446" w14:textId="77777777" w:rsidR="00A7489A" w:rsidRPr="0045486E" w:rsidRDefault="00A7489A" w:rsidP="00A7489A"/>
    <w:p w14:paraId="634393F5" w14:textId="0DEE4E6E" w:rsidR="00A7489A" w:rsidRPr="0045486E" w:rsidRDefault="007133F8" w:rsidP="00A7489A">
      <w:r w:rsidRPr="0045486E">
        <w:t>Sergei Dobrovolskii</w:t>
      </w:r>
    </w:p>
    <w:p w14:paraId="329018D0" w14:textId="77777777" w:rsidR="00A7489A" w:rsidRPr="0045486E" w:rsidRDefault="00A7489A" w:rsidP="002F6690"/>
    <w:p w14:paraId="5D14B23C" w14:textId="77777777" w:rsidR="008858E2" w:rsidRPr="0045486E" w:rsidRDefault="008858E2" w:rsidP="002F6690"/>
    <w:p w14:paraId="233A06CF" w14:textId="2B6D8212" w:rsidR="002F6690" w:rsidRPr="006A320D" w:rsidRDefault="00E1107B" w:rsidP="00F53BC1">
      <w:pPr>
        <w:pStyle w:val="berschrift1ohneNum"/>
      </w:pPr>
      <w:commentRangeStart w:id="644"/>
      <w:commentRangeEnd w:id="644"/>
      <w:r>
        <w:rPr>
          <w:rStyle w:val="CommentReference"/>
          <w:rFonts w:ascii="Cambria" w:hAnsi="Cambria" w:cs="Times New Roman"/>
          <w:b w:val="0"/>
          <w:bCs w:val="0"/>
          <w:kern w:val="0"/>
        </w:rPr>
        <w:commentReference w:id="644"/>
      </w:r>
    </w:p>
    <w:sectPr w:rsidR="002F6690" w:rsidRPr="006A320D"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4" w:author="Schuermann" w:date="2022-09-28T15:51:00Z" w:initials="SeS">
    <w:p w14:paraId="4B0C670A" w14:textId="1C1E9281" w:rsidR="00E1107B" w:rsidRDefault="00E1107B">
      <w:pPr>
        <w:pStyle w:val="CommentText"/>
      </w:pPr>
      <w:r>
        <w:rPr>
          <w:rStyle w:val="CommentReference"/>
        </w:rPr>
        <w:annotationRef/>
      </w:r>
      <w:r>
        <w:t xml:space="preserve">Can be deleted, if empty.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0C67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0C670A" w16cid:durableId="26E002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15444" w14:textId="77777777" w:rsidR="0068272C" w:rsidRDefault="0068272C" w:rsidP="004B502F">
      <w:pPr>
        <w:spacing w:after="0" w:line="240" w:lineRule="auto"/>
      </w:pPr>
      <w:r>
        <w:separator/>
      </w:r>
    </w:p>
    <w:p w14:paraId="62EA9117" w14:textId="77777777" w:rsidR="0068272C" w:rsidRDefault="0068272C"/>
  </w:endnote>
  <w:endnote w:type="continuationSeparator" w:id="0">
    <w:p w14:paraId="614A274B" w14:textId="77777777" w:rsidR="0068272C" w:rsidRDefault="0068272C" w:rsidP="004B502F">
      <w:pPr>
        <w:spacing w:after="0" w:line="240" w:lineRule="auto"/>
      </w:pPr>
      <w:r>
        <w:continuationSeparator/>
      </w:r>
    </w:p>
    <w:p w14:paraId="74D24335" w14:textId="77777777" w:rsidR="0068272C" w:rsidRDefault="006827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4534" w14:textId="77777777" w:rsidR="001162B9" w:rsidRDefault="001162B9"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0B81" w14:textId="77777777" w:rsidR="001162B9" w:rsidRPr="00A64451" w:rsidRDefault="001162B9"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7D3F2" w14:textId="77777777" w:rsidR="0068272C" w:rsidRDefault="0068272C" w:rsidP="004B502F">
      <w:pPr>
        <w:spacing w:after="0" w:line="240" w:lineRule="auto"/>
      </w:pPr>
      <w:r>
        <w:separator/>
      </w:r>
    </w:p>
    <w:p w14:paraId="025AE414" w14:textId="77777777" w:rsidR="0068272C" w:rsidRDefault="0068272C"/>
  </w:footnote>
  <w:footnote w:type="continuationSeparator" w:id="0">
    <w:p w14:paraId="52564B94" w14:textId="77777777" w:rsidR="0068272C" w:rsidRDefault="0068272C" w:rsidP="004B502F">
      <w:pPr>
        <w:spacing w:after="0" w:line="240" w:lineRule="auto"/>
      </w:pPr>
      <w:r>
        <w:continuationSeparator/>
      </w:r>
    </w:p>
    <w:p w14:paraId="539E5118" w14:textId="77777777" w:rsidR="0068272C" w:rsidRDefault="006827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0E48" w14:textId="0F14EEB4" w:rsidR="001162B9" w:rsidRPr="00EE7F4F" w:rsidRDefault="001162B9" w:rsidP="00A64451">
    <w:pPr>
      <w:pStyle w:val="Header"/>
    </w:pPr>
    <w:r>
      <w:fldChar w:fldCharType="begin"/>
    </w:r>
    <w:r w:rsidRPr="00EE7F4F">
      <w:instrText>PAGE   \* MERGEFORMAT</w:instrText>
    </w:r>
    <w:r>
      <w:fldChar w:fldCharType="separate"/>
    </w:r>
    <w:r w:rsidRPr="00EE7F4F">
      <w:rPr>
        <w:noProof/>
      </w:rPr>
      <w:t>8</w:t>
    </w:r>
    <w:r>
      <w:rPr>
        <w:noProof/>
      </w:rPr>
      <w:fldChar w:fldCharType="end"/>
    </w:r>
    <w:r w:rsidRPr="00EE7F4F">
      <w:tab/>
    </w:r>
    <w:r>
      <w:fldChar w:fldCharType="begin"/>
    </w:r>
    <w:r w:rsidRPr="00EE7F4F">
      <w:instrText xml:space="preserve"> STYLEREF  "Überschrift 1"  \* MERGEFORMAT </w:instrText>
    </w:r>
    <w:r>
      <w:fldChar w:fldCharType="separate"/>
    </w:r>
    <w:r w:rsidR="00854F0A">
      <w:rPr>
        <w:b/>
        <w:bCs/>
        <w:noProof/>
        <w:lang w:val="en-GB"/>
      </w:rPr>
      <w:t>Error! Use the Home tab to apply Überschrift 1 to the text that you want to appear here.</w:t>
    </w:r>
    <w:r>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DFF7" w14:textId="0796EA6F" w:rsidR="001162B9" w:rsidRDefault="00854F0A" w:rsidP="00052227">
    <w:pPr>
      <w:pStyle w:val="Header"/>
    </w:pPr>
    <w:r>
      <w:fldChar w:fldCharType="begin"/>
    </w:r>
    <w:r>
      <w:instrText xml:space="preserve"> STYLEREF  "Überschrift 1"  \* MERGEFORMAT </w:instrText>
    </w:r>
    <w:r>
      <w:fldChar w:fldCharType="separate"/>
    </w:r>
    <w:r>
      <w:rPr>
        <w:b/>
        <w:bCs/>
        <w:noProof/>
        <w:lang w:val="en-GB"/>
      </w:rPr>
      <w:t>Error! Use the Home tab to apply Überschrift 1 to the text that you want to appear here.</w:t>
    </w:r>
    <w:r>
      <w:rPr>
        <w:noProof/>
      </w:rPr>
      <w:fldChar w:fldCharType="end"/>
    </w:r>
    <w:r w:rsidR="001162B9">
      <w:tab/>
    </w:r>
    <w:r w:rsidR="001162B9">
      <w:fldChar w:fldCharType="begin"/>
    </w:r>
    <w:r w:rsidR="001162B9">
      <w:instrText>PAGE   \* MERGEFORMAT</w:instrText>
    </w:r>
    <w:r w:rsidR="001162B9">
      <w:fldChar w:fldCharType="separate"/>
    </w:r>
    <w:r w:rsidR="001162B9">
      <w:rPr>
        <w:noProof/>
      </w:rPr>
      <w:t>9</w:t>
    </w:r>
    <w:r w:rsidR="001162B9">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61F3E" w14:textId="77777777" w:rsidR="001162B9" w:rsidRDefault="001162B9"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5F27" w14:textId="62A1B225" w:rsidR="001162B9" w:rsidRDefault="001162B9" w:rsidP="00A64451">
    <w:pPr>
      <w:pStyle w:val="Header"/>
    </w:pPr>
    <w:r>
      <w:fldChar w:fldCharType="begin"/>
    </w:r>
    <w:r>
      <w:instrText>PAGE   \* MERGEFORMAT</w:instrText>
    </w:r>
    <w:r>
      <w:fldChar w:fldCharType="separate"/>
    </w:r>
    <w:r w:rsidR="004E6220">
      <w:rPr>
        <w:noProof/>
      </w:rPr>
      <w:t>24</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18EF" w14:textId="2B28FAAD" w:rsidR="001162B9" w:rsidRDefault="001162B9" w:rsidP="00052227">
    <w:pPr>
      <w:pStyle w:val="Header"/>
    </w:pPr>
    <w:bookmarkStart w:id="296" w:name="_Toc245658564"/>
    <w:r>
      <w:tab/>
    </w:r>
    <w:r>
      <w:fldChar w:fldCharType="begin"/>
    </w:r>
    <w:r>
      <w:instrText>PAGE   \* MERGEFORMAT</w:instrText>
    </w:r>
    <w:r>
      <w:fldChar w:fldCharType="separate"/>
    </w:r>
    <w:r w:rsidR="004E6220">
      <w:rPr>
        <w:noProof/>
      </w:rPr>
      <w:t>23</w:t>
    </w:r>
    <w:r>
      <w:rPr>
        <w:noProof/>
      </w:rPr>
      <w:fldChar w:fldCharType="end"/>
    </w:r>
    <w:bookmarkEnd w:id="29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87EC7" w14:textId="77777777" w:rsidR="001162B9" w:rsidRDefault="001162B9" w:rsidP="00B06D60">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F1720" w14:textId="40DD6036" w:rsidR="001162B9" w:rsidRDefault="001162B9" w:rsidP="00A64451">
    <w:pPr>
      <w:pStyle w:val="Header"/>
    </w:pPr>
    <w:r>
      <w:fldChar w:fldCharType="begin"/>
    </w:r>
    <w:r>
      <w:instrText>PAGE   \* MERGEFORMAT</w:instrText>
    </w:r>
    <w:r>
      <w:fldChar w:fldCharType="separate"/>
    </w:r>
    <w:r w:rsidR="004E6220">
      <w:rPr>
        <w:noProof/>
      </w:rPr>
      <w:t>46</w:t>
    </w:r>
    <w:r>
      <w:rPr>
        <w:noProof/>
      </w:rPr>
      <w:fldChar w:fldCharType="end"/>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CE3"/>
    <w:multiLevelType w:val="hybridMultilevel"/>
    <w:tmpl w:val="1B40EA6E"/>
    <w:lvl w:ilvl="0" w:tplc="44AC07DA">
      <w:start w:val="1"/>
      <w:numFmt w:val="bullet"/>
      <w:lvlText w:val="-"/>
      <w:lvlJc w:val="left"/>
      <w:pPr>
        <w:tabs>
          <w:tab w:val="num" w:pos="720"/>
        </w:tabs>
        <w:ind w:left="720" w:hanging="360"/>
      </w:pPr>
      <w:rPr>
        <w:rFonts w:ascii="Times New Roman" w:hAnsi="Times New Roman" w:hint="default"/>
      </w:rPr>
    </w:lvl>
    <w:lvl w:ilvl="1" w:tplc="B7388D18" w:tentative="1">
      <w:start w:val="1"/>
      <w:numFmt w:val="bullet"/>
      <w:lvlText w:val="-"/>
      <w:lvlJc w:val="left"/>
      <w:pPr>
        <w:tabs>
          <w:tab w:val="num" w:pos="1440"/>
        </w:tabs>
        <w:ind w:left="1440" w:hanging="360"/>
      </w:pPr>
      <w:rPr>
        <w:rFonts w:ascii="Times New Roman" w:hAnsi="Times New Roman" w:hint="default"/>
      </w:rPr>
    </w:lvl>
    <w:lvl w:ilvl="2" w:tplc="67CEACD6" w:tentative="1">
      <w:start w:val="1"/>
      <w:numFmt w:val="bullet"/>
      <w:lvlText w:val="-"/>
      <w:lvlJc w:val="left"/>
      <w:pPr>
        <w:tabs>
          <w:tab w:val="num" w:pos="2160"/>
        </w:tabs>
        <w:ind w:left="2160" w:hanging="360"/>
      </w:pPr>
      <w:rPr>
        <w:rFonts w:ascii="Times New Roman" w:hAnsi="Times New Roman" w:hint="default"/>
      </w:rPr>
    </w:lvl>
    <w:lvl w:ilvl="3" w:tplc="2F32E62A" w:tentative="1">
      <w:start w:val="1"/>
      <w:numFmt w:val="bullet"/>
      <w:lvlText w:val="-"/>
      <w:lvlJc w:val="left"/>
      <w:pPr>
        <w:tabs>
          <w:tab w:val="num" w:pos="2880"/>
        </w:tabs>
        <w:ind w:left="2880" w:hanging="360"/>
      </w:pPr>
      <w:rPr>
        <w:rFonts w:ascii="Times New Roman" w:hAnsi="Times New Roman" w:hint="default"/>
      </w:rPr>
    </w:lvl>
    <w:lvl w:ilvl="4" w:tplc="66E6E84E" w:tentative="1">
      <w:start w:val="1"/>
      <w:numFmt w:val="bullet"/>
      <w:lvlText w:val="-"/>
      <w:lvlJc w:val="left"/>
      <w:pPr>
        <w:tabs>
          <w:tab w:val="num" w:pos="3600"/>
        </w:tabs>
        <w:ind w:left="3600" w:hanging="360"/>
      </w:pPr>
      <w:rPr>
        <w:rFonts w:ascii="Times New Roman" w:hAnsi="Times New Roman" w:hint="default"/>
      </w:rPr>
    </w:lvl>
    <w:lvl w:ilvl="5" w:tplc="B14C61E6" w:tentative="1">
      <w:start w:val="1"/>
      <w:numFmt w:val="bullet"/>
      <w:lvlText w:val="-"/>
      <w:lvlJc w:val="left"/>
      <w:pPr>
        <w:tabs>
          <w:tab w:val="num" w:pos="4320"/>
        </w:tabs>
        <w:ind w:left="4320" w:hanging="360"/>
      </w:pPr>
      <w:rPr>
        <w:rFonts w:ascii="Times New Roman" w:hAnsi="Times New Roman" w:hint="default"/>
      </w:rPr>
    </w:lvl>
    <w:lvl w:ilvl="6" w:tplc="3AE017EE" w:tentative="1">
      <w:start w:val="1"/>
      <w:numFmt w:val="bullet"/>
      <w:lvlText w:val="-"/>
      <w:lvlJc w:val="left"/>
      <w:pPr>
        <w:tabs>
          <w:tab w:val="num" w:pos="5040"/>
        </w:tabs>
        <w:ind w:left="5040" w:hanging="360"/>
      </w:pPr>
      <w:rPr>
        <w:rFonts w:ascii="Times New Roman" w:hAnsi="Times New Roman" w:hint="default"/>
      </w:rPr>
    </w:lvl>
    <w:lvl w:ilvl="7" w:tplc="79EE1706" w:tentative="1">
      <w:start w:val="1"/>
      <w:numFmt w:val="bullet"/>
      <w:lvlText w:val="-"/>
      <w:lvlJc w:val="left"/>
      <w:pPr>
        <w:tabs>
          <w:tab w:val="num" w:pos="5760"/>
        </w:tabs>
        <w:ind w:left="5760" w:hanging="360"/>
      </w:pPr>
      <w:rPr>
        <w:rFonts w:ascii="Times New Roman" w:hAnsi="Times New Roman" w:hint="default"/>
      </w:rPr>
    </w:lvl>
    <w:lvl w:ilvl="8" w:tplc="958EDD5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E863C12"/>
    <w:multiLevelType w:val="hybridMultilevel"/>
    <w:tmpl w:val="601208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4616178"/>
    <w:multiLevelType w:val="hybridMultilevel"/>
    <w:tmpl w:val="18664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C25796"/>
    <w:multiLevelType w:val="multilevel"/>
    <w:tmpl w:val="B41C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2F8D6595"/>
    <w:multiLevelType w:val="hybridMultilevel"/>
    <w:tmpl w:val="B57627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B55C90"/>
    <w:multiLevelType w:val="multilevel"/>
    <w:tmpl w:val="9766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21DF9"/>
    <w:multiLevelType w:val="hybridMultilevel"/>
    <w:tmpl w:val="396425C4"/>
    <w:lvl w:ilvl="0" w:tplc="30E62D5A">
      <w:start w:val="2"/>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20264B"/>
    <w:multiLevelType w:val="hybridMultilevel"/>
    <w:tmpl w:val="9F3A2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8D41E8"/>
    <w:multiLevelType w:val="hybridMultilevel"/>
    <w:tmpl w:val="FE221202"/>
    <w:lvl w:ilvl="0" w:tplc="B45222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2323F34"/>
    <w:multiLevelType w:val="hybridMultilevel"/>
    <w:tmpl w:val="66F2BB56"/>
    <w:lvl w:ilvl="0" w:tplc="59C081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E67A14"/>
    <w:multiLevelType w:val="hybridMultilevel"/>
    <w:tmpl w:val="5F106B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9812617">
    <w:abstractNumId w:val="2"/>
  </w:num>
  <w:num w:numId="2" w16cid:durableId="1608656842">
    <w:abstractNumId w:val="2"/>
  </w:num>
  <w:num w:numId="3" w16cid:durableId="1757825060">
    <w:abstractNumId w:val="17"/>
  </w:num>
  <w:num w:numId="4" w16cid:durableId="1614484452">
    <w:abstractNumId w:val="11"/>
  </w:num>
  <w:num w:numId="5" w16cid:durableId="1547525210">
    <w:abstractNumId w:val="4"/>
  </w:num>
  <w:num w:numId="6" w16cid:durableId="968629417">
    <w:abstractNumId w:val="20"/>
  </w:num>
  <w:num w:numId="7" w16cid:durableId="2008316472">
    <w:abstractNumId w:val="22"/>
  </w:num>
  <w:num w:numId="8" w16cid:durableId="1880512886">
    <w:abstractNumId w:val="25"/>
  </w:num>
  <w:num w:numId="9" w16cid:durableId="1092244039">
    <w:abstractNumId w:val="16"/>
  </w:num>
  <w:num w:numId="10" w16cid:durableId="910655290">
    <w:abstractNumId w:val="1"/>
  </w:num>
  <w:num w:numId="11" w16cid:durableId="796752644">
    <w:abstractNumId w:val="2"/>
  </w:num>
  <w:num w:numId="12" w16cid:durableId="1401978815">
    <w:abstractNumId w:val="19"/>
  </w:num>
  <w:num w:numId="13" w16cid:durableId="87039764">
    <w:abstractNumId w:val="24"/>
  </w:num>
  <w:num w:numId="14" w16cid:durableId="1776435311">
    <w:abstractNumId w:val="15"/>
  </w:num>
  <w:num w:numId="15" w16cid:durableId="1875968278">
    <w:abstractNumId w:val="8"/>
  </w:num>
  <w:num w:numId="16" w16cid:durableId="393164630">
    <w:abstractNumId w:val="9"/>
  </w:num>
  <w:num w:numId="17" w16cid:durableId="1898278398">
    <w:abstractNumId w:val="7"/>
  </w:num>
  <w:num w:numId="18" w16cid:durableId="809371576">
    <w:abstractNumId w:val="10"/>
  </w:num>
  <w:num w:numId="19" w16cid:durableId="2026635497">
    <w:abstractNumId w:val="23"/>
  </w:num>
  <w:num w:numId="20" w16cid:durableId="223495794">
    <w:abstractNumId w:val="14"/>
  </w:num>
  <w:num w:numId="21" w16cid:durableId="1473407870">
    <w:abstractNumId w:val="21"/>
  </w:num>
  <w:num w:numId="22" w16cid:durableId="893466566">
    <w:abstractNumId w:val="12"/>
  </w:num>
  <w:num w:numId="23" w16cid:durableId="1469321562">
    <w:abstractNumId w:val="0"/>
  </w:num>
  <w:num w:numId="24" w16cid:durableId="1366372249">
    <w:abstractNumId w:val="5"/>
  </w:num>
  <w:num w:numId="25" w16cid:durableId="1415542527">
    <w:abstractNumId w:val="26"/>
  </w:num>
  <w:num w:numId="26" w16cid:durableId="440228009">
    <w:abstractNumId w:val="18"/>
  </w:num>
  <w:num w:numId="27" w16cid:durableId="448013202">
    <w:abstractNumId w:val="6"/>
  </w:num>
  <w:num w:numId="28" w16cid:durableId="982081770">
    <w:abstractNumId w:val="13"/>
  </w:num>
  <w:num w:numId="29" w16cid:durableId="148982501">
    <w:abstractNumId w:val="27"/>
  </w:num>
  <w:num w:numId="30" w16cid:durableId="1568757082">
    <w:abstractNumId w:val="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ei Dobrovolskii">
    <w15:presenceInfo w15:providerId="Windows Live" w15:userId="73d305bacc4c2cf3"/>
  </w15:person>
  <w15:person w15:author="Schuermann">
    <w15:presenceInfo w15:providerId="None" w15:userId="Schuer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mirrorMargins/>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stylePaneSortMethod w:val="0004"/>
  <w:trackRevisions/>
  <w:defaultTabStop w:val="709"/>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D531EC49-33BF-4DE2-B9EF-FCF9AF420F94}"/>
    <w:docVar w:name="EN.Layout" w:val="橄ㄴݐ੔৑찔㈇"/>
    <w:docVar w:name="EN.Libraries" w:val="&lt;"/>
  </w:docVars>
  <w:rsids>
    <w:rsidRoot w:val="0089411D"/>
    <w:rsid w:val="0000004D"/>
    <w:rsid w:val="000002AD"/>
    <w:rsid w:val="00001118"/>
    <w:rsid w:val="00001257"/>
    <w:rsid w:val="00001C9C"/>
    <w:rsid w:val="00001F09"/>
    <w:rsid w:val="00002107"/>
    <w:rsid w:val="0000213B"/>
    <w:rsid w:val="00002261"/>
    <w:rsid w:val="000022C3"/>
    <w:rsid w:val="00002835"/>
    <w:rsid w:val="00003C94"/>
    <w:rsid w:val="0000514C"/>
    <w:rsid w:val="00007CA1"/>
    <w:rsid w:val="00007E18"/>
    <w:rsid w:val="00010AA2"/>
    <w:rsid w:val="0001151B"/>
    <w:rsid w:val="0001170E"/>
    <w:rsid w:val="00013A01"/>
    <w:rsid w:val="00013C7B"/>
    <w:rsid w:val="00014A05"/>
    <w:rsid w:val="00015148"/>
    <w:rsid w:val="0001519A"/>
    <w:rsid w:val="00015D18"/>
    <w:rsid w:val="00015DF7"/>
    <w:rsid w:val="00017188"/>
    <w:rsid w:val="000229B1"/>
    <w:rsid w:val="00025511"/>
    <w:rsid w:val="000256D1"/>
    <w:rsid w:val="0002596B"/>
    <w:rsid w:val="00030FB5"/>
    <w:rsid w:val="0003113D"/>
    <w:rsid w:val="0003135C"/>
    <w:rsid w:val="00033BDF"/>
    <w:rsid w:val="000360B7"/>
    <w:rsid w:val="00037D83"/>
    <w:rsid w:val="00037F18"/>
    <w:rsid w:val="00040457"/>
    <w:rsid w:val="00040FE9"/>
    <w:rsid w:val="0004178E"/>
    <w:rsid w:val="0004183B"/>
    <w:rsid w:val="0004227B"/>
    <w:rsid w:val="00045050"/>
    <w:rsid w:val="000454D3"/>
    <w:rsid w:val="0004562C"/>
    <w:rsid w:val="0004734F"/>
    <w:rsid w:val="00047A4F"/>
    <w:rsid w:val="00047C2A"/>
    <w:rsid w:val="00052227"/>
    <w:rsid w:val="000544BA"/>
    <w:rsid w:val="000555C1"/>
    <w:rsid w:val="00056198"/>
    <w:rsid w:val="00056E3A"/>
    <w:rsid w:val="00057683"/>
    <w:rsid w:val="00057809"/>
    <w:rsid w:val="00057DA7"/>
    <w:rsid w:val="00062CE6"/>
    <w:rsid w:val="00064309"/>
    <w:rsid w:val="000647A4"/>
    <w:rsid w:val="00065435"/>
    <w:rsid w:val="000657EE"/>
    <w:rsid w:val="00066C82"/>
    <w:rsid w:val="0006757F"/>
    <w:rsid w:val="00067F9A"/>
    <w:rsid w:val="00072949"/>
    <w:rsid w:val="0007298F"/>
    <w:rsid w:val="00073320"/>
    <w:rsid w:val="00073BC7"/>
    <w:rsid w:val="00073F0B"/>
    <w:rsid w:val="00074969"/>
    <w:rsid w:val="000752C3"/>
    <w:rsid w:val="00075E12"/>
    <w:rsid w:val="00076C8C"/>
    <w:rsid w:val="00077AFD"/>
    <w:rsid w:val="000805D3"/>
    <w:rsid w:val="000834E4"/>
    <w:rsid w:val="000845D6"/>
    <w:rsid w:val="00085B4D"/>
    <w:rsid w:val="00085E5A"/>
    <w:rsid w:val="000869E5"/>
    <w:rsid w:val="000875FD"/>
    <w:rsid w:val="00090969"/>
    <w:rsid w:val="00091C50"/>
    <w:rsid w:val="00091D74"/>
    <w:rsid w:val="00092B7F"/>
    <w:rsid w:val="00092E64"/>
    <w:rsid w:val="0009341D"/>
    <w:rsid w:val="0009589A"/>
    <w:rsid w:val="00095E1F"/>
    <w:rsid w:val="0009722E"/>
    <w:rsid w:val="0009787B"/>
    <w:rsid w:val="000A01F4"/>
    <w:rsid w:val="000A0C12"/>
    <w:rsid w:val="000A10B0"/>
    <w:rsid w:val="000A1225"/>
    <w:rsid w:val="000A287F"/>
    <w:rsid w:val="000A2891"/>
    <w:rsid w:val="000A37BA"/>
    <w:rsid w:val="000A3E3B"/>
    <w:rsid w:val="000A4E2D"/>
    <w:rsid w:val="000A5391"/>
    <w:rsid w:val="000A6209"/>
    <w:rsid w:val="000A637F"/>
    <w:rsid w:val="000B1F2F"/>
    <w:rsid w:val="000B21EF"/>
    <w:rsid w:val="000B2414"/>
    <w:rsid w:val="000B30A7"/>
    <w:rsid w:val="000B4957"/>
    <w:rsid w:val="000B5EE1"/>
    <w:rsid w:val="000B655E"/>
    <w:rsid w:val="000B6BA7"/>
    <w:rsid w:val="000B79A9"/>
    <w:rsid w:val="000C09BD"/>
    <w:rsid w:val="000C0BFA"/>
    <w:rsid w:val="000C0E0A"/>
    <w:rsid w:val="000C2F1C"/>
    <w:rsid w:val="000C3816"/>
    <w:rsid w:val="000C3FCD"/>
    <w:rsid w:val="000C4848"/>
    <w:rsid w:val="000C5016"/>
    <w:rsid w:val="000C5950"/>
    <w:rsid w:val="000C5FD7"/>
    <w:rsid w:val="000C65A0"/>
    <w:rsid w:val="000C7D1E"/>
    <w:rsid w:val="000D0B29"/>
    <w:rsid w:val="000D0E8B"/>
    <w:rsid w:val="000D2846"/>
    <w:rsid w:val="000D28BC"/>
    <w:rsid w:val="000D4C2A"/>
    <w:rsid w:val="000D58CF"/>
    <w:rsid w:val="000D5E72"/>
    <w:rsid w:val="000D68D8"/>
    <w:rsid w:val="000D7CF4"/>
    <w:rsid w:val="000D7D66"/>
    <w:rsid w:val="000E236E"/>
    <w:rsid w:val="000E2607"/>
    <w:rsid w:val="000E2B52"/>
    <w:rsid w:val="000E35A9"/>
    <w:rsid w:val="000E3BD1"/>
    <w:rsid w:val="000F0386"/>
    <w:rsid w:val="000F0EC3"/>
    <w:rsid w:val="000F1302"/>
    <w:rsid w:val="000F1EF7"/>
    <w:rsid w:val="000F2C5E"/>
    <w:rsid w:val="000F3C1D"/>
    <w:rsid w:val="000F46D3"/>
    <w:rsid w:val="000F4E62"/>
    <w:rsid w:val="000F6253"/>
    <w:rsid w:val="000F71B2"/>
    <w:rsid w:val="00101E90"/>
    <w:rsid w:val="00101F30"/>
    <w:rsid w:val="00105A4B"/>
    <w:rsid w:val="001063D6"/>
    <w:rsid w:val="001131DE"/>
    <w:rsid w:val="00113632"/>
    <w:rsid w:val="00113DC3"/>
    <w:rsid w:val="00114672"/>
    <w:rsid w:val="001162B9"/>
    <w:rsid w:val="001162FB"/>
    <w:rsid w:val="00116B89"/>
    <w:rsid w:val="00120992"/>
    <w:rsid w:val="00120B74"/>
    <w:rsid w:val="00121915"/>
    <w:rsid w:val="00122500"/>
    <w:rsid w:val="001229F3"/>
    <w:rsid w:val="00122DF2"/>
    <w:rsid w:val="00123612"/>
    <w:rsid w:val="00124A76"/>
    <w:rsid w:val="00125C16"/>
    <w:rsid w:val="00125D3D"/>
    <w:rsid w:val="0012620E"/>
    <w:rsid w:val="001267D9"/>
    <w:rsid w:val="00126E3A"/>
    <w:rsid w:val="00127714"/>
    <w:rsid w:val="0013222F"/>
    <w:rsid w:val="00135540"/>
    <w:rsid w:val="00135679"/>
    <w:rsid w:val="00137E73"/>
    <w:rsid w:val="00142A3C"/>
    <w:rsid w:val="00143C01"/>
    <w:rsid w:val="00144119"/>
    <w:rsid w:val="00144C45"/>
    <w:rsid w:val="0014516F"/>
    <w:rsid w:val="00145571"/>
    <w:rsid w:val="00145A73"/>
    <w:rsid w:val="00146484"/>
    <w:rsid w:val="0014718B"/>
    <w:rsid w:val="001501D1"/>
    <w:rsid w:val="0015079D"/>
    <w:rsid w:val="00151399"/>
    <w:rsid w:val="00151ED0"/>
    <w:rsid w:val="00152DAC"/>
    <w:rsid w:val="0015410F"/>
    <w:rsid w:val="0015442A"/>
    <w:rsid w:val="0015494E"/>
    <w:rsid w:val="00155563"/>
    <w:rsid w:val="0015557E"/>
    <w:rsid w:val="00160192"/>
    <w:rsid w:val="00160433"/>
    <w:rsid w:val="00163FC0"/>
    <w:rsid w:val="001655A5"/>
    <w:rsid w:val="001670E6"/>
    <w:rsid w:val="001703FF"/>
    <w:rsid w:val="00171FF3"/>
    <w:rsid w:val="00172A55"/>
    <w:rsid w:val="00173475"/>
    <w:rsid w:val="001740D3"/>
    <w:rsid w:val="00174BDA"/>
    <w:rsid w:val="0017751D"/>
    <w:rsid w:val="0018150C"/>
    <w:rsid w:val="0018278A"/>
    <w:rsid w:val="00184E05"/>
    <w:rsid w:val="00184E3D"/>
    <w:rsid w:val="001857B4"/>
    <w:rsid w:val="00185DBF"/>
    <w:rsid w:val="00186482"/>
    <w:rsid w:val="00186B51"/>
    <w:rsid w:val="00186E13"/>
    <w:rsid w:val="00186F88"/>
    <w:rsid w:val="00187294"/>
    <w:rsid w:val="00190BA4"/>
    <w:rsid w:val="00192B74"/>
    <w:rsid w:val="00193872"/>
    <w:rsid w:val="001939A3"/>
    <w:rsid w:val="001940DA"/>
    <w:rsid w:val="00194487"/>
    <w:rsid w:val="00194758"/>
    <w:rsid w:val="00194B88"/>
    <w:rsid w:val="00195C32"/>
    <w:rsid w:val="0019792C"/>
    <w:rsid w:val="00197B3B"/>
    <w:rsid w:val="001A099D"/>
    <w:rsid w:val="001A0D3A"/>
    <w:rsid w:val="001A283B"/>
    <w:rsid w:val="001A3044"/>
    <w:rsid w:val="001A53FD"/>
    <w:rsid w:val="001A73E6"/>
    <w:rsid w:val="001A774D"/>
    <w:rsid w:val="001A7DE5"/>
    <w:rsid w:val="001B0979"/>
    <w:rsid w:val="001B0DDB"/>
    <w:rsid w:val="001B1A50"/>
    <w:rsid w:val="001B2038"/>
    <w:rsid w:val="001B3E67"/>
    <w:rsid w:val="001B4041"/>
    <w:rsid w:val="001B4575"/>
    <w:rsid w:val="001B475A"/>
    <w:rsid w:val="001B6DBC"/>
    <w:rsid w:val="001B6FED"/>
    <w:rsid w:val="001B73B6"/>
    <w:rsid w:val="001C14DB"/>
    <w:rsid w:val="001C1720"/>
    <w:rsid w:val="001C3632"/>
    <w:rsid w:val="001C3E12"/>
    <w:rsid w:val="001C457E"/>
    <w:rsid w:val="001C4AE8"/>
    <w:rsid w:val="001C6362"/>
    <w:rsid w:val="001D0F32"/>
    <w:rsid w:val="001D107F"/>
    <w:rsid w:val="001D1837"/>
    <w:rsid w:val="001D2F25"/>
    <w:rsid w:val="001D4DCF"/>
    <w:rsid w:val="001D654C"/>
    <w:rsid w:val="001D6FD9"/>
    <w:rsid w:val="001E06BD"/>
    <w:rsid w:val="001E1A2E"/>
    <w:rsid w:val="001E2876"/>
    <w:rsid w:val="001E3D5D"/>
    <w:rsid w:val="001E447B"/>
    <w:rsid w:val="001E4DC6"/>
    <w:rsid w:val="001E5225"/>
    <w:rsid w:val="001E639C"/>
    <w:rsid w:val="001E72A6"/>
    <w:rsid w:val="001F04B8"/>
    <w:rsid w:val="001F18FD"/>
    <w:rsid w:val="001F245F"/>
    <w:rsid w:val="001F2D88"/>
    <w:rsid w:val="001F2F52"/>
    <w:rsid w:val="001F3263"/>
    <w:rsid w:val="001F527C"/>
    <w:rsid w:val="001F5827"/>
    <w:rsid w:val="001F722F"/>
    <w:rsid w:val="001F7563"/>
    <w:rsid w:val="002030E1"/>
    <w:rsid w:val="00206359"/>
    <w:rsid w:val="00207001"/>
    <w:rsid w:val="00210262"/>
    <w:rsid w:val="00210AF6"/>
    <w:rsid w:val="00210F28"/>
    <w:rsid w:val="002112A7"/>
    <w:rsid w:val="002124DA"/>
    <w:rsid w:val="002125F6"/>
    <w:rsid w:val="0021358F"/>
    <w:rsid w:val="0021507F"/>
    <w:rsid w:val="00215630"/>
    <w:rsid w:val="00220029"/>
    <w:rsid w:val="002203ED"/>
    <w:rsid w:val="0022047E"/>
    <w:rsid w:val="0022132E"/>
    <w:rsid w:val="00222254"/>
    <w:rsid w:val="002230BD"/>
    <w:rsid w:val="00224EB9"/>
    <w:rsid w:val="002260FB"/>
    <w:rsid w:val="002270A5"/>
    <w:rsid w:val="0023028A"/>
    <w:rsid w:val="00230805"/>
    <w:rsid w:val="00231FD4"/>
    <w:rsid w:val="002366CD"/>
    <w:rsid w:val="00237363"/>
    <w:rsid w:val="00237B11"/>
    <w:rsid w:val="002402B7"/>
    <w:rsid w:val="00240708"/>
    <w:rsid w:val="00240B0A"/>
    <w:rsid w:val="0024142C"/>
    <w:rsid w:val="002421F8"/>
    <w:rsid w:val="002424DC"/>
    <w:rsid w:val="002428E0"/>
    <w:rsid w:val="00243B0C"/>
    <w:rsid w:val="00246863"/>
    <w:rsid w:val="002516B7"/>
    <w:rsid w:val="002520B7"/>
    <w:rsid w:val="00254320"/>
    <w:rsid w:val="00256EFD"/>
    <w:rsid w:val="00260887"/>
    <w:rsid w:val="002608FE"/>
    <w:rsid w:val="00261BC1"/>
    <w:rsid w:val="00262E34"/>
    <w:rsid w:val="002637C6"/>
    <w:rsid w:val="00263EBE"/>
    <w:rsid w:val="002642BD"/>
    <w:rsid w:val="00264693"/>
    <w:rsid w:val="00265AD5"/>
    <w:rsid w:val="002669E6"/>
    <w:rsid w:val="0027171A"/>
    <w:rsid w:val="00274D3C"/>
    <w:rsid w:val="00275639"/>
    <w:rsid w:val="0027584A"/>
    <w:rsid w:val="00276778"/>
    <w:rsid w:val="002771FC"/>
    <w:rsid w:val="0027732E"/>
    <w:rsid w:val="00277B87"/>
    <w:rsid w:val="00281435"/>
    <w:rsid w:val="002819A3"/>
    <w:rsid w:val="00282D7E"/>
    <w:rsid w:val="002838D9"/>
    <w:rsid w:val="00283FEE"/>
    <w:rsid w:val="00284487"/>
    <w:rsid w:val="00284AFF"/>
    <w:rsid w:val="002851F4"/>
    <w:rsid w:val="00290196"/>
    <w:rsid w:val="002919F9"/>
    <w:rsid w:val="002930EE"/>
    <w:rsid w:val="00293AE9"/>
    <w:rsid w:val="00294DC4"/>
    <w:rsid w:val="00294FAA"/>
    <w:rsid w:val="002957EA"/>
    <w:rsid w:val="00296E93"/>
    <w:rsid w:val="002A017A"/>
    <w:rsid w:val="002A0590"/>
    <w:rsid w:val="002A14D4"/>
    <w:rsid w:val="002A184B"/>
    <w:rsid w:val="002A2332"/>
    <w:rsid w:val="002A2E6E"/>
    <w:rsid w:val="002A369E"/>
    <w:rsid w:val="002A4005"/>
    <w:rsid w:val="002A4386"/>
    <w:rsid w:val="002A46BF"/>
    <w:rsid w:val="002A4807"/>
    <w:rsid w:val="002A62DF"/>
    <w:rsid w:val="002A6A26"/>
    <w:rsid w:val="002A79E4"/>
    <w:rsid w:val="002A7EA0"/>
    <w:rsid w:val="002B0F84"/>
    <w:rsid w:val="002B0FB1"/>
    <w:rsid w:val="002B1060"/>
    <w:rsid w:val="002B1114"/>
    <w:rsid w:val="002B407D"/>
    <w:rsid w:val="002B4FE2"/>
    <w:rsid w:val="002B60D8"/>
    <w:rsid w:val="002B632E"/>
    <w:rsid w:val="002B65BE"/>
    <w:rsid w:val="002B6877"/>
    <w:rsid w:val="002B69A0"/>
    <w:rsid w:val="002B6D59"/>
    <w:rsid w:val="002B6E98"/>
    <w:rsid w:val="002B782F"/>
    <w:rsid w:val="002B79F5"/>
    <w:rsid w:val="002B7D79"/>
    <w:rsid w:val="002C022D"/>
    <w:rsid w:val="002C1FC0"/>
    <w:rsid w:val="002C48F5"/>
    <w:rsid w:val="002C4B36"/>
    <w:rsid w:val="002C5437"/>
    <w:rsid w:val="002C6031"/>
    <w:rsid w:val="002D10BC"/>
    <w:rsid w:val="002D22A8"/>
    <w:rsid w:val="002D3FE3"/>
    <w:rsid w:val="002D5070"/>
    <w:rsid w:val="002D5943"/>
    <w:rsid w:val="002D5D14"/>
    <w:rsid w:val="002E12C2"/>
    <w:rsid w:val="002E4D70"/>
    <w:rsid w:val="002E63B6"/>
    <w:rsid w:val="002E64EA"/>
    <w:rsid w:val="002E682A"/>
    <w:rsid w:val="002E73B5"/>
    <w:rsid w:val="002E75C3"/>
    <w:rsid w:val="002F0916"/>
    <w:rsid w:val="002F0D6F"/>
    <w:rsid w:val="002F1594"/>
    <w:rsid w:val="002F3822"/>
    <w:rsid w:val="002F49DA"/>
    <w:rsid w:val="002F4C7E"/>
    <w:rsid w:val="002F6690"/>
    <w:rsid w:val="002F733C"/>
    <w:rsid w:val="00300542"/>
    <w:rsid w:val="0030135E"/>
    <w:rsid w:val="0030298B"/>
    <w:rsid w:val="00303A17"/>
    <w:rsid w:val="00303EF9"/>
    <w:rsid w:val="00306000"/>
    <w:rsid w:val="003063EF"/>
    <w:rsid w:val="00306DD9"/>
    <w:rsid w:val="00314262"/>
    <w:rsid w:val="00314C7D"/>
    <w:rsid w:val="003162BC"/>
    <w:rsid w:val="00317265"/>
    <w:rsid w:val="003177A8"/>
    <w:rsid w:val="00321448"/>
    <w:rsid w:val="003224F9"/>
    <w:rsid w:val="00322907"/>
    <w:rsid w:val="00322972"/>
    <w:rsid w:val="003230C7"/>
    <w:rsid w:val="00323DFA"/>
    <w:rsid w:val="0032408D"/>
    <w:rsid w:val="00327065"/>
    <w:rsid w:val="00331948"/>
    <w:rsid w:val="003329EC"/>
    <w:rsid w:val="00333188"/>
    <w:rsid w:val="00335301"/>
    <w:rsid w:val="00335BF0"/>
    <w:rsid w:val="00336D4B"/>
    <w:rsid w:val="00337546"/>
    <w:rsid w:val="0033778B"/>
    <w:rsid w:val="00337DCB"/>
    <w:rsid w:val="003403AC"/>
    <w:rsid w:val="00341030"/>
    <w:rsid w:val="00341E80"/>
    <w:rsid w:val="0035130C"/>
    <w:rsid w:val="003537A2"/>
    <w:rsid w:val="00354623"/>
    <w:rsid w:val="00354B3A"/>
    <w:rsid w:val="00354C6E"/>
    <w:rsid w:val="00355094"/>
    <w:rsid w:val="00355DAA"/>
    <w:rsid w:val="00356C24"/>
    <w:rsid w:val="00356E48"/>
    <w:rsid w:val="00357468"/>
    <w:rsid w:val="00357E6A"/>
    <w:rsid w:val="0036106E"/>
    <w:rsid w:val="00361409"/>
    <w:rsid w:val="0036191A"/>
    <w:rsid w:val="00362F77"/>
    <w:rsid w:val="00363DD8"/>
    <w:rsid w:val="00364044"/>
    <w:rsid w:val="00364CF6"/>
    <w:rsid w:val="0036654F"/>
    <w:rsid w:val="003671B9"/>
    <w:rsid w:val="00370E3B"/>
    <w:rsid w:val="00372CBD"/>
    <w:rsid w:val="00373D33"/>
    <w:rsid w:val="00374F03"/>
    <w:rsid w:val="00374F67"/>
    <w:rsid w:val="003752AA"/>
    <w:rsid w:val="0037531B"/>
    <w:rsid w:val="00375B1E"/>
    <w:rsid w:val="0038056B"/>
    <w:rsid w:val="00380579"/>
    <w:rsid w:val="0038087D"/>
    <w:rsid w:val="00383AE3"/>
    <w:rsid w:val="00383CA9"/>
    <w:rsid w:val="00384202"/>
    <w:rsid w:val="00385C28"/>
    <w:rsid w:val="00386306"/>
    <w:rsid w:val="00387380"/>
    <w:rsid w:val="00390250"/>
    <w:rsid w:val="00391123"/>
    <w:rsid w:val="00391F60"/>
    <w:rsid w:val="00392F6B"/>
    <w:rsid w:val="0039327F"/>
    <w:rsid w:val="00397B9C"/>
    <w:rsid w:val="003A0A13"/>
    <w:rsid w:val="003A17D0"/>
    <w:rsid w:val="003A22B6"/>
    <w:rsid w:val="003A2380"/>
    <w:rsid w:val="003A4FC2"/>
    <w:rsid w:val="003A6D74"/>
    <w:rsid w:val="003B0698"/>
    <w:rsid w:val="003B11D0"/>
    <w:rsid w:val="003B1359"/>
    <w:rsid w:val="003B2B3E"/>
    <w:rsid w:val="003B4865"/>
    <w:rsid w:val="003B57BA"/>
    <w:rsid w:val="003B5A90"/>
    <w:rsid w:val="003B5E89"/>
    <w:rsid w:val="003B72FF"/>
    <w:rsid w:val="003B7736"/>
    <w:rsid w:val="003C283F"/>
    <w:rsid w:val="003C2FF2"/>
    <w:rsid w:val="003C4076"/>
    <w:rsid w:val="003C6600"/>
    <w:rsid w:val="003C7499"/>
    <w:rsid w:val="003C7EFD"/>
    <w:rsid w:val="003D1E51"/>
    <w:rsid w:val="003D2443"/>
    <w:rsid w:val="003D2F26"/>
    <w:rsid w:val="003D364E"/>
    <w:rsid w:val="003D366E"/>
    <w:rsid w:val="003D3CD5"/>
    <w:rsid w:val="003D41F8"/>
    <w:rsid w:val="003D5457"/>
    <w:rsid w:val="003D5684"/>
    <w:rsid w:val="003D5DD8"/>
    <w:rsid w:val="003D64CD"/>
    <w:rsid w:val="003E03A0"/>
    <w:rsid w:val="003E099E"/>
    <w:rsid w:val="003E1F34"/>
    <w:rsid w:val="003E2296"/>
    <w:rsid w:val="003E32F7"/>
    <w:rsid w:val="003E339D"/>
    <w:rsid w:val="003E3A34"/>
    <w:rsid w:val="003E48CC"/>
    <w:rsid w:val="003E618C"/>
    <w:rsid w:val="003E6AFA"/>
    <w:rsid w:val="003F026F"/>
    <w:rsid w:val="003F0672"/>
    <w:rsid w:val="003F2D22"/>
    <w:rsid w:val="003F3089"/>
    <w:rsid w:val="003F416D"/>
    <w:rsid w:val="003F4179"/>
    <w:rsid w:val="003F457F"/>
    <w:rsid w:val="003F46FC"/>
    <w:rsid w:val="003F7B9A"/>
    <w:rsid w:val="004012C8"/>
    <w:rsid w:val="00404064"/>
    <w:rsid w:val="00404397"/>
    <w:rsid w:val="0040494B"/>
    <w:rsid w:val="0040572B"/>
    <w:rsid w:val="00405AB7"/>
    <w:rsid w:val="00406287"/>
    <w:rsid w:val="00406C5B"/>
    <w:rsid w:val="004138A8"/>
    <w:rsid w:val="00413C30"/>
    <w:rsid w:val="004142AF"/>
    <w:rsid w:val="004152F7"/>
    <w:rsid w:val="00416208"/>
    <w:rsid w:val="00417957"/>
    <w:rsid w:val="00417B09"/>
    <w:rsid w:val="004213FE"/>
    <w:rsid w:val="00421699"/>
    <w:rsid w:val="004243D2"/>
    <w:rsid w:val="00425661"/>
    <w:rsid w:val="00425CB1"/>
    <w:rsid w:val="00426B2C"/>
    <w:rsid w:val="004277A0"/>
    <w:rsid w:val="00430D0E"/>
    <w:rsid w:val="00433BAD"/>
    <w:rsid w:val="00434AE2"/>
    <w:rsid w:val="00435664"/>
    <w:rsid w:val="004356BB"/>
    <w:rsid w:val="00435C7F"/>
    <w:rsid w:val="0043697A"/>
    <w:rsid w:val="00436AB7"/>
    <w:rsid w:val="00436F30"/>
    <w:rsid w:val="00437024"/>
    <w:rsid w:val="00437141"/>
    <w:rsid w:val="004373E9"/>
    <w:rsid w:val="00440AF4"/>
    <w:rsid w:val="00440C75"/>
    <w:rsid w:val="00441809"/>
    <w:rsid w:val="004427E0"/>
    <w:rsid w:val="00443AEE"/>
    <w:rsid w:val="00445329"/>
    <w:rsid w:val="004456FC"/>
    <w:rsid w:val="0044572A"/>
    <w:rsid w:val="00446E0A"/>
    <w:rsid w:val="0044727B"/>
    <w:rsid w:val="00447AB4"/>
    <w:rsid w:val="00447C71"/>
    <w:rsid w:val="0045068B"/>
    <w:rsid w:val="0045085C"/>
    <w:rsid w:val="00450B58"/>
    <w:rsid w:val="00451BD2"/>
    <w:rsid w:val="00453128"/>
    <w:rsid w:val="0045486E"/>
    <w:rsid w:val="00454C7E"/>
    <w:rsid w:val="0045611C"/>
    <w:rsid w:val="004566F8"/>
    <w:rsid w:val="00460015"/>
    <w:rsid w:val="0046099A"/>
    <w:rsid w:val="00463722"/>
    <w:rsid w:val="00463A8F"/>
    <w:rsid w:val="004648B5"/>
    <w:rsid w:val="004655D7"/>
    <w:rsid w:val="004663D6"/>
    <w:rsid w:val="00466B08"/>
    <w:rsid w:val="00466E97"/>
    <w:rsid w:val="0046711B"/>
    <w:rsid w:val="00472096"/>
    <w:rsid w:val="00472DC8"/>
    <w:rsid w:val="004759F5"/>
    <w:rsid w:val="00475AC5"/>
    <w:rsid w:val="00480114"/>
    <w:rsid w:val="004806C5"/>
    <w:rsid w:val="00482A59"/>
    <w:rsid w:val="00483644"/>
    <w:rsid w:val="004836AC"/>
    <w:rsid w:val="00484C11"/>
    <w:rsid w:val="00485835"/>
    <w:rsid w:val="004863C7"/>
    <w:rsid w:val="00486598"/>
    <w:rsid w:val="00486974"/>
    <w:rsid w:val="0048709A"/>
    <w:rsid w:val="0048725F"/>
    <w:rsid w:val="00487357"/>
    <w:rsid w:val="00487500"/>
    <w:rsid w:val="00487632"/>
    <w:rsid w:val="00490D29"/>
    <w:rsid w:val="00490D64"/>
    <w:rsid w:val="0049160E"/>
    <w:rsid w:val="004928E5"/>
    <w:rsid w:val="004934CD"/>
    <w:rsid w:val="00494A0C"/>
    <w:rsid w:val="00494A0F"/>
    <w:rsid w:val="004967BB"/>
    <w:rsid w:val="00497254"/>
    <w:rsid w:val="0049730E"/>
    <w:rsid w:val="0049787E"/>
    <w:rsid w:val="004A2D39"/>
    <w:rsid w:val="004A2F9E"/>
    <w:rsid w:val="004A31DD"/>
    <w:rsid w:val="004A49AD"/>
    <w:rsid w:val="004A66F9"/>
    <w:rsid w:val="004A707D"/>
    <w:rsid w:val="004A748A"/>
    <w:rsid w:val="004B0229"/>
    <w:rsid w:val="004B04AC"/>
    <w:rsid w:val="004B0E4D"/>
    <w:rsid w:val="004B15AA"/>
    <w:rsid w:val="004B1847"/>
    <w:rsid w:val="004B1D5F"/>
    <w:rsid w:val="004B3387"/>
    <w:rsid w:val="004B398C"/>
    <w:rsid w:val="004B4B5F"/>
    <w:rsid w:val="004B4C49"/>
    <w:rsid w:val="004B4DA5"/>
    <w:rsid w:val="004B502F"/>
    <w:rsid w:val="004B5076"/>
    <w:rsid w:val="004B6DE9"/>
    <w:rsid w:val="004B6F59"/>
    <w:rsid w:val="004B747E"/>
    <w:rsid w:val="004C145E"/>
    <w:rsid w:val="004C3C79"/>
    <w:rsid w:val="004C3E89"/>
    <w:rsid w:val="004C6647"/>
    <w:rsid w:val="004C69BF"/>
    <w:rsid w:val="004D03A4"/>
    <w:rsid w:val="004D08B0"/>
    <w:rsid w:val="004D2959"/>
    <w:rsid w:val="004D3DBF"/>
    <w:rsid w:val="004D5815"/>
    <w:rsid w:val="004D6A74"/>
    <w:rsid w:val="004D6B7B"/>
    <w:rsid w:val="004D7E17"/>
    <w:rsid w:val="004E0CE5"/>
    <w:rsid w:val="004E1019"/>
    <w:rsid w:val="004E155A"/>
    <w:rsid w:val="004E20B9"/>
    <w:rsid w:val="004E2B2E"/>
    <w:rsid w:val="004E2D7E"/>
    <w:rsid w:val="004E31C9"/>
    <w:rsid w:val="004E478B"/>
    <w:rsid w:val="004E51C8"/>
    <w:rsid w:val="004E5CB4"/>
    <w:rsid w:val="004E6063"/>
    <w:rsid w:val="004E6220"/>
    <w:rsid w:val="004E66E4"/>
    <w:rsid w:val="004E6BD6"/>
    <w:rsid w:val="004E7509"/>
    <w:rsid w:val="004F060A"/>
    <w:rsid w:val="004F3F62"/>
    <w:rsid w:val="004F4573"/>
    <w:rsid w:val="004F5169"/>
    <w:rsid w:val="004F5244"/>
    <w:rsid w:val="004F628B"/>
    <w:rsid w:val="004F6C55"/>
    <w:rsid w:val="004F6E1B"/>
    <w:rsid w:val="004F75E9"/>
    <w:rsid w:val="004F7792"/>
    <w:rsid w:val="0050109F"/>
    <w:rsid w:val="005011AE"/>
    <w:rsid w:val="005028DE"/>
    <w:rsid w:val="005044D4"/>
    <w:rsid w:val="00504DFF"/>
    <w:rsid w:val="00505625"/>
    <w:rsid w:val="00510AF7"/>
    <w:rsid w:val="00512882"/>
    <w:rsid w:val="00512AF0"/>
    <w:rsid w:val="00514917"/>
    <w:rsid w:val="005149B2"/>
    <w:rsid w:val="005170D4"/>
    <w:rsid w:val="0051752A"/>
    <w:rsid w:val="00517FAE"/>
    <w:rsid w:val="00522D3F"/>
    <w:rsid w:val="00522E2D"/>
    <w:rsid w:val="005238D1"/>
    <w:rsid w:val="00525299"/>
    <w:rsid w:val="005304F6"/>
    <w:rsid w:val="00530663"/>
    <w:rsid w:val="00530DE4"/>
    <w:rsid w:val="0053148B"/>
    <w:rsid w:val="00531659"/>
    <w:rsid w:val="00531858"/>
    <w:rsid w:val="00533BE4"/>
    <w:rsid w:val="00533CA6"/>
    <w:rsid w:val="00535058"/>
    <w:rsid w:val="00537170"/>
    <w:rsid w:val="00537A2B"/>
    <w:rsid w:val="005413B5"/>
    <w:rsid w:val="00541D08"/>
    <w:rsid w:val="00543642"/>
    <w:rsid w:val="00544438"/>
    <w:rsid w:val="00544EA6"/>
    <w:rsid w:val="00546012"/>
    <w:rsid w:val="005478F7"/>
    <w:rsid w:val="00547DDD"/>
    <w:rsid w:val="0055039D"/>
    <w:rsid w:val="0055159D"/>
    <w:rsid w:val="00555B13"/>
    <w:rsid w:val="00557217"/>
    <w:rsid w:val="0055726B"/>
    <w:rsid w:val="00560DAE"/>
    <w:rsid w:val="00562C49"/>
    <w:rsid w:val="00564FAD"/>
    <w:rsid w:val="005659C4"/>
    <w:rsid w:val="005666E2"/>
    <w:rsid w:val="00567EE7"/>
    <w:rsid w:val="00572D09"/>
    <w:rsid w:val="005749EC"/>
    <w:rsid w:val="00575586"/>
    <w:rsid w:val="005761D7"/>
    <w:rsid w:val="0057685E"/>
    <w:rsid w:val="00577EF2"/>
    <w:rsid w:val="0058005A"/>
    <w:rsid w:val="00581BD1"/>
    <w:rsid w:val="00583A53"/>
    <w:rsid w:val="00584ADF"/>
    <w:rsid w:val="0058757D"/>
    <w:rsid w:val="00591A1C"/>
    <w:rsid w:val="005938D5"/>
    <w:rsid w:val="005939E1"/>
    <w:rsid w:val="005945F3"/>
    <w:rsid w:val="00595E16"/>
    <w:rsid w:val="0059658B"/>
    <w:rsid w:val="0059765A"/>
    <w:rsid w:val="00597A5C"/>
    <w:rsid w:val="005A1F6B"/>
    <w:rsid w:val="005A207C"/>
    <w:rsid w:val="005A2B05"/>
    <w:rsid w:val="005A35D3"/>
    <w:rsid w:val="005A54CE"/>
    <w:rsid w:val="005A6117"/>
    <w:rsid w:val="005A7620"/>
    <w:rsid w:val="005A7AF6"/>
    <w:rsid w:val="005A7D95"/>
    <w:rsid w:val="005B2252"/>
    <w:rsid w:val="005B2985"/>
    <w:rsid w:val="005B2EEC"/>
    <w:rsid w:val="005B3C7C"/>
    <w:rsid w:val="005B4D29"/>
    <w:rsid w:val="005B4E0D"/>
    <w:rsid w:val="005B5659"/>
    <w:rsid w:val="005B6659"/>
    <w:rsid w:val="005B6A28"/>
    <w:rsid w:val="005C148D"/>
    <w:rsid w:val="005C18F8"/>
    <w:rsid w:val="005C1B9D"/>
    <w:rsid w:val="005C204E"/>
    <w:rsid w:val="005C25DD"/>
    <w:rsid w:val="005C31F6"/>
    <w:rsid w:val="005C3C85"/>
    <w:rsid w:val="005C3E20"/>
    <w:rsid w:val="005D0109"/>
    <w:rsid w:val="005D0C09"/>
    <w:rsid w:val="005D1ACD"/>
    <w:rsid w:val="005D3485"/>
    <w:rsid w:val="005D4320"/>
    <w:rsid w:val="005D5246"/>
    <w:rsid w:val="005D58D1"/>
    <w:rsid w:val="005D5FD5"/>
    <w:rsid w:val="005D6658"/>
    <w:rsid w:val="005D737B"/>
    <w:rsid w:val="005E1D8F"/>
    <w:rsid w:val="005E2E0C"/>
    <w:rsid w:val="005E514A"/>
    <w:rsid w:val="005E623B"/>
    <w:rsid w:val="005F1F4A"/>
    <w:rsid w:val="005F22E5"/>
    <w:rsid w:val="005F2350"/>
    <w:rsid w:val="005F29D2"/>
    <w:rsid w:val="005F2C08"/>
    <w:rsid w:val="005F2CD6"/>
    <w:rsid w:val="005F4199"/>
    <w:rsid w:val="005F4274"/>
    <w:rsid w:val="005F4DA9"/>
    <w:rsid w:val="00602BAD"/>
    <w:rsid w:val="00602D9D"/>
    <w:rsid w:val="00602E2F"/>
    <w:rsid w:val="0060396F"/>
    <w:rsid w:val="00604845"/>
    <w:rsid w:val="00605093"/>
    <w:rsid w:val="00605C26"/>
    <w:rsid w:val="00606C4D"/>
    <w:rsid w:val="00607625"/>
    <w:rsid w:val="00611C99"/>
    <w:rsid w:val="00613288"/>
    <w:rsid w:val="006141CD"/>
    <w:rsid w:val="006148E0"/>
    <w:rsid w:val="00615035"/>
    <w:rsid w:val="006227DB"/>
    <w:rsid w:val="00625031"/>
    <w:rsid w:val="00625546"/>
    <w:rsid w:val="00626886"/>
    <w:rsid w:val="00626AF7"/>
    <w:rsid w:val="00626BC3"/>
    <w:rsid w:val="00630211"/>
    <w:rsid w:val="00630B72"/>
    <w:rsid w:val="00630DD9"/>
    <w:rsid w:val="0063100F"/>
    <w:rsid w:val="00631040"/>
    <w:rsid w:val="0063237D"/>
    <w:rsid w:val="006352B0"/>
    <w:rsid w:val="00635436"/>
    <w:rsid w:val="00636045"/>
    <w:rsid w:val="00636237"/>
    <w:rsid w:val="006367B1"/>
    <w:rsid w:val="00640296"/>
    <w:rsid w:val="006408D6"/>
    <w:rsid w:val="00642653"/>
    <w:rsid w:val="00642AD2"/>
    <w:rsid w:val="00647F00"/>
    <w:rsid w:val="00653D9F"/>
    <w:rsid w:val="0065431F"/>
    <w:rsid w:val="006548F9"/>
    <w:rsid w:val="00654A33"/>
    <w:rsid w:val="006550DD"/>
    <w:rsid w:val="006553BC"/>
    <w:rsid w:val="00655DBA"/>
    <w:rsid w:val="0065755C"/>
    <w:rsid w:val="006615F1"/>
    <w:rsid w:val="006625C2"/>
    <w:rsid w:val="0066341E"/>
    <w:rsid w:val="00665C70"/>
    <w:rsid w:val="00665F52"/>
    <w:rsid w:val="00666E8A"/>
    <w:rsid w:val="00667A27"/>
    <w:rsid w:val="0067081A"/>
    <w:rsid w:val="00670A2C"/>
    <w:rsid w:val="00671352"/>
    <w:rsid w:val="00674A7D"/>
    <w:rsid w:val="00674F57"/>
    <w:rsid w:val="00675017"/>
    <w:rsid w:val="00676FD2"/>
    <w:rsid w:val="00681995"/>
    <w:rsid w:val="0068272C"/>
    <w:rsid w:val="00683D08"/>
    <w:rsid w:val="006878DC"/>
    <w:rsid w:val="00687A38"/>
    <w:rsid w:val="00687DF6"/>
    <w:rsid w:val="00687F23"/>
    <w:rsid w:val="006923B0"/>
    <w:rsid w:val="00692886"/>
    <w:rsid w:val="00692C30"/>
    <w:rsid w:val="00693143"/>
    <w:rsid w:val="00694551"/>
    <w:rsid w:val="00694595"/>
    <w:rsid w:val="00694C05"/>
    <w:rsid w:val="0069527A"/>
    <w:rsid w:val="006958C5"/>
    <w:rsid w:val="0069672D"/>
    <w:rsid w:val="00697E9C"/>
    <w:rsid w:val="006A18B2"/>
    <w:rsid w:val="006A28D2"/>
    <w:rsid w:val="006A2A82"/>
    <w:rsid w:val="006A320D"/>
    <w:rsid w:val="006A3560"/>
    <w:rsid w:val="006A37F1"/>
    <w:rsid w:val="006A706E"/>
    <w:rsid w:val="006B05C1"/>
    <w:rsid w:val="006B1DF7"/>
    <w:rsid w:val="006B3446"/>
    <w:rsid w:val="006B4055"/>
    <w:rsid w:val="006B4394"/>
    <w:rsid w:val="006B4644"/>
    <w:rsid w:val="006B655F"/>
    <w:rsid w:val="006B7306"/>
    <w:rsid w:val="006C0AB3"/>
    <w:rsid w:val="006C0BB9"/>
    <w:rsid w:val="006C17DB"/>
    <w:rsid w:val="006C254B"/>
    <w:rsid w:val="006C6089"/>
    <w:rsid w:val="006C69AC"/>
    <w:rsid w:val="006C6AB4"/>
    <w:rsid w:val="006C76FB"/>
    <w:rsid w:val="006C7B89"/>
    <w:rsid w:val="006D04BB"/>
    <w:rsid w:val="006D2F52"/>
    <w:rsid w:val="006D3DFC"/>
    <w:rsid w:val="006D4EDE"/>
    <w:rsid w:val="006D52A5"/>
    <w:rsid w:val="006D6802"/>
    <w:rsid w:val="006D6ADA"/>
    <w:rsid w:val="006D74A4"/>
    <w:rsid w:val="006E0355"/>
    <w:rsid w:val="006E1706"/>
    <w:rsid w:val="006E1C65"/>
    <w:rsid w:val="006E28B3"/>
    <w:rsid w:val="006E6565"/>
    <w:rsid w:val="006E67C3"/>
    <w:rsid w:val="006E7643"/>
    <w:rsid w:val="006F1333"/>
    <w:rsid w:val="006F1ADE"/>
    <w:rsid w:val="006F3432"/>
    <w:rsid w:val="006F452E"/>
    <w:rsid w:val="006F52E0"/>
    <w:rsid w:val="006F68E4"/>
    <w:rsid w:val="006F71F4"/>
    <w:rsid w:val="007012BE"/>
    <w:rsid w:val="007019BA"/>
    <w:rsid w:val="0070265E"/>
    <w:rsid w:val="007105C4"/>
    <w:rsid w:val="007119DF"/>
    <w:rsid w:val="00711E87"/>
    <w:rsid w:val="007124F8"/>
    <w:rsid w:val="007133F8"/>
    <w:rsid w:val="00713A75"/>
    <w:rsid w:val="007140A0"/>
    <w:rsid w:val="00715950"/>
    <w:rsid w:val="007165CD"/>
    <w:rsid w:val="0071697A"/>
    <w:rsid w:val="00717749"/>
    <w:rsid w:val="007212D3"/>
    <w:rsid w:val="00721EF9"/>
    <w:rsid w:val="007220CE"/>
    <w:rsid w:val="0072262C"/>
    <w:rsid w:val="00722DC6"/>
    <w:rsid w:val="00722DF4"/>
    <w:rsid w:val="007262A9"/>
    <w:rsid w:val="00726535"/>
    <w:rsid w:val="00727279"/>
    <w:rsid w:val="00727380"/>
    <w:rsid w:val="00730909"/>
    <w:rsid w:val="007315E0"/>
    <w:rsid w:val="007324E4"/>
    <w:rsid w:val="00733361"/>
    <w:rsid w:val="0073400D"/>
    <w:rsid w:val="0073591A"/>
    <w:rsid w:val="00737D9F"/>
    <w:rsid w:val="0074173E"/>
    <w:rsid w:val="00743712"/>
    <w:rsid w:val="00743AB9"/>
    <w:rsid w:val="007443F8"/>
    <w:rsid w:val="00744E9F"/>
    <w:rsid w:val="0074647A"/>
    <w:rsid w:val="00746B69"/>
    <w:rsid w:val="007477C0"/>
    <w:rsid w:val="007506B8"/>
    <w:rsid w:val="00754651"/>
    <w:rsid w:val="00754C65"/>
    <w:rsid w:val="0075545D"/>
    <w:rsid w:val="00755E81"/>
    <w:rsid w:val="00756419"/>
    <w:rsid w:val="00757786"/>
    <w:rsid w:val="00757F13"/>
    <w:rsid w:val="007611FA"/>
    <w:rsid w:val="007633FF"/>
    <w:rsid w:val="00763C64"/>
    <w:rsid w:val="00764347"/>
    <w:rsid w:val="007643E7"/>
    <w:rsid w:val="00764576"/>
    <w:rsid w:val="007646C9"/>
    <w:rsid w:val="00765CFF"/>
    <w:rsid w:val="00765F2C"/>
    <w:rsid w:val="0076633C"/>
    <w:rsid w:val="007664F4"/>
    <w:rsid w:val="0076739D"/>
    <w:rsid w:val="00767846"/>
    <w:rsid w:val="00767E87"/>
    <w:rsid w:val="00770675"/>
    <w:rsid w:val="00771720"/>
    <w:rsid w:val="00771D42"/>
    <w:rsid w:val="00772711"/>
    <w:rsid w:val="00773A83"/>
    <w:rsid w:val="00774567"/>
    <w:rsid w:val="00774726"/>
    <w:rsid w:val="00774D7B"/>
    <w:rsid w:val="00775979"/>
    <w:rsid w:val="007772C3"/>
    <w:rsid w:val="00777E4B"/>
    <w:rsid w:val="0078096E"/>
    <w:rsid w:val="00780E65"/>
    <w:rsid w:val="00784822"/>
    <w:rsid w:val="00784CD6"/>
    <w:rsid w:val="007850B3"/>
    <w:rsid w:val="00785587"/>
    <w:rsid w:val="0079216A"/>
    <w:rsid w:val="0079247A"/>
    <w:rsid w:val="00795D07"/>
    <w:rsid w:val="007964FA"/>
    <w:rsid w:val="00796B83"/>
    <w:rsid w:val="007A01F3"/>
    <w:rsid w:val="007A17CE"/>
    <w:rsid w:val="007A272D"/>
    <w:rsid w:val="007A484B"/>
    <w:rsid w:val="007A4F3E"/>
    <w:rsid w:val="007A4F49"/>
    <w:rsid w:val="007A4FF2"/>
    <w:rsid w:val="007A5C57"/>
    <w:rsid w:val="007A6B51"/>
    <w:rsid w:val="007A7970"/>
    <w:rsid w:val="007A7D63"/>
    <w:rsid w:val="007B0C08"/>
    <w:rsid w:val="007B1530"/>
    <w:rsid w:val="007B2EE4"/>
    <w:rsid w:val="007B352E"/>
    <w:rsid w:val="007B42C2"/>
    <w:rsid w:val="007B52A4"/>
    <w:rsid w:val="007B6AE9"/>
    <w:rsid w:val="007C0C83"/>
    <w:rsid w:val="007C0E25"/>
    <w:rsid w:val="007C2845"/>
    <w:rsid w:val="007C2F0E"/>
    <w:rsid w:val="007C7BB1"/>
    <w:rsid w:val="007C7CD4"/>
    <w:rsid w:val="007D043F"/>
    <w:rsid w:val="007D2244"/>
    <w:rsid w:val="007D29F7"/>
    <w:rsid w:val="007D39E4"/>
    <w:rsid w:val="007D4643"/>
    <w:rsid w:val="007D4BE1"/>
    <w:rsid w:val="007D4CD6"/>
    <w:rsid w:val="007D578B"/>
    <w:rsid w:val="007D5A3F"/>
    <w:rsid w:val="007D5F1C"/>
    <w:rsid w:val="007D62B8"/>
    <w:rsid w:val="007E18D8"/>
    <w:rsid w:val="007F01BA"/>
    <w:rsid w:val="007F070D"/>
    <w:rsid w:val="007F116F"/>
    <w:rsid w:val="007F2C9C"/>
    <w:rsid w:val="007F3140"/>
    <w:rsid w:val="007F3931"/>
    <w:rsid w:val="007F4103"/>
    <w:rsid w:val="007F4403"/>
    <w:rsid w:val="007F44AE"/>
    <w:rsid w:val="007F511F"/>
    <w:rsid w:val="007F68C4"/>
    <w:rsid w:val="007F7295"/>
    <w:rsid w:val="00800FFB"/>
    <w:rsid w:val="00801D29"/>
    <w:rsid w:val="008022B7"/>
    <w:rsid w:val="00802DBD"/>
    <w:rsid w:val="008032E7"/>
    <w:rsid w:val="00804683"/>
    <w:rsid w:val="008058C8"/>
    <w:rsid w:val="0080660A"/>
    <w:rsid w:val="00807983"/>
    <w:rsid w:val="00807BE4"/>
    <w:rsid w:val="008102A3"/>
    <w:rsid w:val="008102B8"/>
    <w:rsid w:val="00811034"/>
    <w:rsid w:val="008139CA"/>
    <w:rsid w:val="00814158"/>
    <w:rsid w:val="00814339"/>
    <w:rsid w:val="00815867"/>
    <w:rsid w:val="00815980"/>
    <w:rsid w:val="00815CDD"/>
    <w:rsid w:val="0081684F"/>
    <w:rsid w:val="00817A4D"/>
    <w:rsid w:val="00820950"/>
    <w:rsid w:val="00820F90"/>
    <w:rsid w:val="008211F2"/>
    <w:rsid w:val="008214A2"/>
    <w:rsid w:val="00821739"/>
    <w:rsid w:val="00821A0D"/>
    <w:rsid w:val="00821F0C"/>
    <w:rsid w:val="0082200F"/>
    <w:rsid w:val="00823451"/>
    <w:rsid w:val="00825E8E"/>
    <w:rsid w:val="008276D2"/>
    <w:rsid w:val="00827A68"/>
    <w:rsid w:val="00827F74"/>
    <w:rsid w:val="008300FA"/>
    <w:rsid w:val="008326DC"/>
    <w:rsid w:val="008333B7"/>
    <w:rsid w:val="0083340B"/>
    <w:rsid w:val="0083388C"/>
    <w:rsid w:val="00833A1D"/>
    <w:rsid w:val="00833AA7"/>
    <w:rsid w:val="00833BF5"/>
    <w:rsid w:val="00833CCB"/>
    <w:rsid w:val="008350EE"/>
    <w:rsid w:val="0083674E"/>
    <w:rsid w:val="0084129A"/>
    <w:rsid w:val="0084159C"/>
    <w:rsid w:val="00842467"/>
    <w:rsid w:val="0084299C"/>
    <w:rsid w:val="00842A19"/>
    <w:rsid w:val="008437C9"/>
    <w:rsid w:val="00843FAD"/>
    <w:rsid w:val="00844FDD"/>
    <w:rsid w:val="008450EB"/>
    <w:rsid w:val="0084673E"/>
    <w:rsid w:val="008473C2"/>
    <w:rsid w:val="00850468"/>
    <w:rsid w:val="008516F4"/>
    <w:rsid w:val="00852C1C"/>
    <w:rsid w:val="00853489"/>
    <w:rsid w:val="00854454"/>
    <w:rsid w:val="0085457B"/>
    <w:rsid w:val="00854F0A"/>
    <w:rsid w:val="00855ACC"/>
    <w:rsid w:val="0085655D"/>
    <w:rsid w:val="00856AFC"/>
    <w:rsid w:val="00857ECA"/>
    <w:rsid w:val="00860DA2"/>
    <w:rsid w:val="008611CD"/>
    <w:rsid w:val="00861296"/>
    <w:rsid w:val="0086414B"/>
    <w:rsid w:val="008654FB"/>
    <w:rsid w:val="0086666D"/>
    <w:rsid w:val="008679B6"/>
    <w:rsid w:val="0087186F"/>
    <w:rsid w:val="00875A4F"/>
    <w:rsid w:val="00875E3E"/>
    <w:rsid w:val="00877581"/>
    <w:rsid w:val="008779CC"/>
    <w:rsid w:val="00881E89"/>
    <w:rsid w:val="00881EC8"/>
    <w:rsid w:val="008822DA"/>
    <w:rsid w:val="008858E2"/>
    <w:rsid w:val="008863A2"/>
    <w:rsid w:val="008879DC"/>
    <w:rsid w:val="008924EE"/>
    <w:rsid w:val="00893740"/>
    <w:rsid w:val="008938FF"/>
    <w:rsid w:val="00893BB2"/>
    <w:rsid w:val="0089411D"/>
    <w:rsid w:val="00895F49"/>
    <w:rsid w:val="00896400"/>
    <w:rsid w:val="008A2F39"/>
    <w:rsid w:val="008A308B"/>
    <w:rsid w:val="008A3807"/>
    <w:rsid w:val="008A3D31"/>
    <w:rsid w:val="008A4DAB"/>
    <w:rsid w:val="008A555D"/>
    <w:rsid w:val="008A6E92"/>
    <w:rsid w:val="008B17FD"/>
    <w:rsid w:val="008B2880"/>
    <w:rsid w:val="008B2953"/>
    <w:rsid w:val="008B33F6"/>
    <w:rsid w:val="008B41E3"/>
    <w:rsid w:val="008B5ACC"/>
    <w:rsid w:val="008C0405"/>
    <w:rsid w:val="008C2B39"/>
    <w:rsid w:val="008C2F26"/>
    <w:rsid w:val="008C3899"/>
    <w:rsid w:val="008C404D"/>
    <w:rsid w:val="008C4950"/>
    <w:rsid w:val="008C6A7C"/>
    <w:rsid w:val="008D0E4B"/>
    <w:rsid w:val="008D1929"/>
    <w:rsid w:val="008D212A"/>
    <w:rsid w:val="008D2F1D"/>
    <w:rsid w:val="008D2F33"/>
    <w:rsid w:val="008D4ACA"/>
    <w:rsid w:val="008D6147"/>
    <w:rsid w:val="008D64AD"/>
    <w:rsid w:val="008D6E06"/>
    <w:rsid w:val="008D6EB0"/>
    <w:rsid w:val="008D7ABC"/>
    <w:rsid w:val="008E5E0A"/>
    <w:rsid w:val="008E7279"/>
    <w:rsid w:val="008F0045"/>
    <w:rsid w:val="008F07DE"/>
    <w:rsid w:val="008F1150"/>
    <w:rsid w:val="008F2841"/>
    <w:rsid w:val="008F2CF2"/>
    <w:rsid w:val="008F328B"/>
    <w:rsid w:val="008F4A36"/>
    <w:rsid w:val="008F6028"/>
    <w:rsid w:val="008F6593"/>
    <w:rsid w:val="008F6DC3"/>
    <w:rsid w:val="009015E7"/>
    <w:rsid w:val="00901ADB"/>
    <w:rsid w:val="00901BDB"/>
    <w:rsid w:val="00903535"/>
    <w:rsid w:val="00906597"/>
    <w:rsid w:val="00907A79"/>
    <w:rsid w:val="009117DC"/>
    <w:rsid w:val="00913710"/>
    <w:rsid w:val="00913B76"/>
    <w:rsid w:val="00914B29"/>
    <w:rsid w:val="00915874"/>
    <w:rsid w:val="0091676D"/>
    <w:rsid w:val="009179FE"/>
    <w:rsid w:val="00920377"/>
    <w:rsid w:val="009209F1"/>
    <w:rsid w:val="00921B08"/>
    <w:rsid w:val="00921D3D"/>
    <w:rsid w:val="00921F99"/>
    <w:rsid w:val="0092227E"/>
    <w:rsid w:val="00922400"/>
    <w:rsid w:val="009229D5"/>
    <w:rsid w:val="00923694"/>
    <w:rsid w:val="00924038"/>
    <w:rsid w:val="00924F59"/>
    <w:rsid w:val="009266C2"/>
    <w:rsid w:val="00926B9D"/>
    <w:rsid w:val="00926F82"/>
    <w:rsid w:val="0093009C"/>
    <w:rsid w:val="009307A7"/>
    <w:rsid w:val="00933F06"/>
    <w:rsid w:val="0093463A"/>
    <w:rsid w:val="00937719"/>
    <w:rsid w:val="009404A1"/>
    <w:rsid w:val="009406C0"/>
    <w:rsid w:val="00940B27"/>
    <w:rsid w:val="009426FF"/>
    <w:rsid w:val="00944440"/>
    <w:rsid w:val="009472C6"/>
    <w:rsid w:val="009509C7"/>
    <w:rsid w:val="00950F17"/>
    <w:rsid w:val="00951CC4"/>
    <w:rsid w:val="00952653"/>
    <w:rsid w:val="0095417C"/>
    <w:rsid w:val="00954CE7"/>
    <w:rsid w:val="00962C73"/>
    <w:rsid w:val="00966640"/>
    <w:rsid w:val="009668D7"/>
    <w:rsid w:val="00966E7C"/>
    <w:rsid w:val="0096712D"/>
    <w:rsid w:val="00967260"/>
    <w:rsid w:val="00970837"/>
    <w:rsid w:val="00970F76"/>
    <w:rsid w:val="00971B21"/>
    <w:rsid w:val="0097268F"/>
    <w:rsid w:val="00972F36"/>
    <w:rsid w:val="00973D0C"/>
    <w:rsid w:val="00974103"/>
    <w:rsid w:val="009742AC"/>
    <w:rsid w:val="00974696"/>
    <w:rsid w:val="00974EEF"/>
    <w:rsid w:val="0097695C"/>
    <w:rsid w:val="00976AC7"/>
    <w:rsid w:val="009774C2"/>
    <w:rsid w:val="00977E68"/>
    <w:rsid w:val="009809A4"/>
    <w:rsid w:val="0098394B"/>
    <w:rsid w:val="009845BE"/>
    <w:rsid w:val="009849D6"/>
    <w:rsid w:val="0098506C"/>
    <w:rsid w:val="00985A54"/>
    <w:rsid w:val="00986593"/>
    <w:rsid w:val="0098680E"/>
    <w:rsid w:val="00986DAF"/>
    <w:rsid w:val="00986F1D"/>
    <w:rsid w:val="00990C90"/>
    <w:rsid w:val="009913AF"/>
    <w:rsid w:val="00992939"/>
    <w:rsid w:val="00992F6D"/>
    <w:rsid w:val="00993CC4"/>
    <w:rsid w:val="00995D2F"/>
    <w:rsid w:val="00995F2D"/>
    <w:rsid w:val="00996BEF"/>
    <w:rsid w:val="009A081D"/>
    <w:rsid w:val="009A0EAA"/>
    <w:rsid w:val="009A2719"/>
    <w:rsid w:val="009A4A2E"/>
    <w:rsid w:val="009A56F1"/>
    <w:rsid w:val="009A6D8C"/>
    <w:rsid w:val="009A7914"/>
    <w:rsid w:val="009A7E9C"/>
    <w:rsid w:val="009B0A12"/>
    <w:rsid w:val="009B15F7"/>
    <w:rsid w:val="009B1842"/>
    <w:rsid w:val="009C1073"/>
    <w:rsid w:val="009C4DC4"/>
    <w:rsid w:val="009C6163"/>
    <w:rsid w:val="009C6E8A"/>
    <w:rsid w:val="009D01E0"/>
    <w:rsid w:val="009D355C"/>
    <w:rsid w:val="009D515E"/>
    <w:rsid w:val="009D6D60"/>
    <w:rsid w:val="009D726F"/>
    <w:rsid w:val="009D7B93"/>
    <w:rsid w:val="009E0FE0"/>
    <w:rsid w:val="009E1417"/>
    <w:rsid w:val="009E23CD"/>
    <w:rsid w:val="009E2F40"/>
    <w:rsid w:val="009E33F0"/>
    <w:rsid w:val="009E4336"/>
    <w:rsid w:val="009E4383"/>
    <w:rsid w:val="009E592C"/>
    <w:rsid w:val="009E5EA1"/>
    <w:rsid w:val="009E607B"/>
    <w:rsid w:val="009E647F"/>
    <w:rsid w:val="009E6B79"/>
    <w:rsid w:val="009F352E"/>
    <w:rsid w:val="009F5FD3"/>
    <w:rsid w:val="009F721D"/>
    <w:rsid w:val="009F74CF"/>
    <w:rsid w:val="00A001A8"/>
    <w:rsid w:val="00A003CE"/>
    <w:rsid w:val="00A0050D"/>
    <w:rsid w:val="00A031E6"/>
    <w:rsid w:val="00A0327D"/>
    <w:rsid w:val="00A059FA"/>
    <w:rsid w:val="00A05ECB"/>
    <w:rsid w:val="00A0619A"/>
    <w:rsid w:val="00A062E2"/>
    <w:rsid w:val="00A063C5"/>
    <w:rsid w:val="00A06608"/>
    <w:rsid w:val="00A06FF5"/>
    <w:rsid w:val="00A11828"/>
    <w:rsid w:val="00A11B0B"/>
    <w:rsid w:val="00A122DB"/>
    <w:rsid w:val="00A127E4"/>
    <w:rsid w:val="00A13054"/>
    <w:rsid w:val="00A147F7"/>
    <w:rsid w:val="00A176D1"/>
    <w:rsid w:val="00A21411"/>
    <w:rsid w:val="00A220D8"/>
    <w:rsid w:val="00A24DBB"/>
    <w:rsid w:val="00A24F83"/>
    <w:rsid w:val="00A26324"/>
    <w:rsid w:val="00A276AF"/>
    <w:rsid w:val="00A3126B"/>
    <w:rsid w:val="00A31CE9"/>
    <w:rsid w:val="00A31F37"/>
    <w:rsid w:val="00A328A1"/>
    <w:rsid w:val="00A32994"/>
    <w:rsid w:val="00A329C4"/>
    <w:rsid w:val="00A32EF8"/>
    <w:rsid w:val="00A33091"/>
    <w:rsid w:val="00A352EF"/>
    <w:rsid w:val="00A35856"/>
    <w:rsid w:val="00A3644C"/>
    <w:rsid w:val="00A3667F"/>
    <w:rsid w:val="00A42091"/>
    <w:rsid w:val="00A42A8E"/>
    <w:rsid w:val="00A42C0A"/>
    <w:rsid w:val="00A43054"/>
    <w:rsid w:val="00A4370B"/>
    <w:rsid w:val="00A442F5"/>
    <w:rsid w:val="00A4442D"/>
    <w:rsid w:val="00A45041"/>
    <w:rsid w:val="00A462CA"/>
    <w:rsid w:val="00A46E3B"/>
    <w:rsid w:val="00A472BB"/>
    <w:rsid w:val="00A5100A"/>
    <w:rsid w:val="00A5533E"/>
    <w:rsid w:val="00A55967"/>
    <w:rsid w:val="00A56616"/>
    <w:rsid w:val="00A56DB2"/>
    <w:rsid w:val="00A573A3"/>
    <w:rsid w:val="00A57473"/>
    <w:rsid w:val="00A57E2C"/>
    <w:rsid w:val="00A61EAA"/>
    <w:rsid w:val="00A62EAA"/>
    <w:rsid w:val="00A64451"/>
    <w:rsid w:val="00A64BD5"/>
    <w:rsid w:val="00A6568F"/>
    <w:rsid w:val="00A656A3"/>
    <w:rsid w:val="00A65B2C"/>
    <w:rsid w:val="00A66320"/>
    <w:rsid w:val="00A7176E"/>
    <w:rsid w:val="00A740CC"/>
    <w:rsid w:val="00A7489A"/>
    <w:rsid w:val="00A74FDF"/>
    <w:rsid w:val="00A752FA"/>
    <w:rsid w:val="00A759D2"/>
    <w:rsid w:val="00A75E5B"/>
    <w:rsid w:val="00A77FBE"/>
    <w:rsid w:val="00A8199B"/>
    <w:rsid w:val="00A81D0B"/>
    <w:rsid w:val="00A81F93"/>
    <w:rsid w:val="00A83588"/>
    <w:rsid w:val="00A840B4"/>
    <w:rsid w:val="00A8511B"/>
    <w:rsid w:val="00A858E6"/>
    <w:rsid w:val="00A85AD5"/>
    <w:rsid w:val="00A86085"/>
    <w:rsid w:val="00A8611B"/>
    <w:rsid w:val="00A86BA3"/>
    <w:rsid w:val="00A9037B"/>
    <w:rsid w:val="00A90C60"/>
    <w:rsid w:val="00A9135C"/>
    <w:rsid w:val="00A91EDD"/>
    <w:rsid w:val="00A9298F"/>
    <w:rsid w:val="00A95361"/>
    <w:rsid w:val="00A96108"/>
    <w:rsid w:val="00AA1083"/>
    <w:rsid w:val="00AA1C2F"/>
    <w:rsid w:val="00AA3AAC"/>
    <w:rsid w:val="00AA489E"/>
    <w:rsid w:val="00AA5458"/>
    <w:rsid w:val="00AA772A"/>
    <w:rsid w:val="00AB0362"/>
    <w:rsid w:val="00AB07D4"/>
    <w:rsid w:val="00AB0E26"/>
    <w:rsid w:val="00AB38E7"/>
    <w:rsid w:val="00AB4A1E"/>
    <w:rsid w:val="00AB66C5"/>
    <w:rsid w:val="00AB6EC4"/>
    <w:rsid w:val="00AC00A5"/>
    <w:rsid w:val="00AC0441"/>
    <w:rsid w:val="00AC2162"/>
    <w:rsid w:val="00AC3D39"/>
    <w:rsid w:val="00AC4512"/>
    <w:rsid w:val="00AC663B"/>
    <w:rsid w:val="00AD034D"/>
    <w:rsid w:val="00AD12AA"/>
    <w:rsid w:val="00AD1DCB"/>
    <w:rsid w:val="00AD2DFF"/>
    <w:rsid w:val="00AD3110"/>
    <w:rsid w:val="00AD3DAD"/>
    <w:rsid w:val="00AD3E98"/>
    <w:rsid w:val="00AD4B7E"/>
    <w:rsid w:val="00AD4E82"/>
    <w:rsid w:val="00AD504C"/>
    <w:rsid w:val="00AD5F7D"/>
    <w:rsid w:val="00AD792A"/>
    <w:rsid w:val="00AE1B9F"/>
    <w:rsid w:val="00AE2674"/>
    <w:rsid w:val="00AE3AB1"/>
    <w:rsid w:val="00AE44D0"/>
    <w:rsid w:val="00AE48D9"/>
    <w:rsid w:val="00AE5897"/>
    <w:rsid w:val="00AE673B"/>
    <w:rsid w:val="00AF0461"/>
    <w:rsid w:val="00AF114A"/>
    <w:rsid w:val="00AF1419"/>
    <w:rsid w:val="00AF2BD2"/>
    <w:rsid w:val="00AF3226"/>
    <w:rsid w:val="00AF3522"/>
    <w:rsid w:val="00AF3E70"/>
    <w:rsid w:val="00AF466E"/>
    <w:rsid w:val="00AF5643"/>
    <w:rsid w:val="00AF6598"/>
    <w:rsid w:val="00AF7603"/>
    <w:rsid w:val="00AF7608"/>
    <w:rsid w:val="00B007C4"/>
    <w:rsid w:val="00B00E6A"/>
    <w:rsid w:val="00B042CA"/>
    <w:rsid w:val="00B0649C"/>
    <w:rsid w:val="00B06D60"/>
    <w:rsid w:val="00B073C7"/>
    <w:rsid w:val="00B07449"/>
    <w:rsid w:val="00B07D39"/>
    <w:rsid w:val="00B07D46"/>
    <w:rsid w:val="00B07F34"/>
    <w:rsid w:val="00B10F57"/>
    <w:rsid w:val="00B116B0"/>
    <w:rsid w:val="00B11A68"/>
    <w:rsid w:val="00B11D57"/>
    <w:rsid w:val="00B11F31"/>
    <w:rsid w:val="00B12FC7"/>
    <w:rsid w:val="00B13301"/>
    <w:rsid w:val="00B14327"/>
    <w:rsid w:val="00B15A62"/>
    <w:rsid w:val="00B15FED"/>
    <w:rsid w:val="00B16BB6"/>
    <w:rsid w:val="00B20B39"/>
    <w:rsid w:val="00B210F6"/>
    <w:rsid w:val="00B235E4"/>
    <w:rsid w:val="00B2363F"/>
    <w:rsid w:val="00B23805"/>
    <w:rsid w:val="00B2794D"/>
    <w:rsid w:val="00B30784"/>
    <w:rsid w:val="00B330A3"/>
    <w:rsid w:val="00B33742"/>
    <w:rsid w:val="00B3401F"/>
    <w:rsid w:val="00B357A3"/>
    <w:rsid w:val="00B36832"/>
    <w:rsid w:val="00B37446"/>
    <w:rsid w:val="00B37B06"/>
    <w:rsid w:val="00B37FC2"/>
    <w:rsid w:val="00B40A31"/>
    <w:rsid w:val="00B41316"/>
    <w:rsid w:val="00B4250B"/>
    <w:rsid w:val="00B433EC"/>
    <w:rsid w:val="00B44A8F"/>
    <w:rsid w:val="00B456C7"/>
    <w:rsid w:val="00B456D9"/>
    <w:rsid w:val="00B46560"/>
    <w:rsid w:val="00B466FA"/>
    <w:rsid w:val="00B46CC6"/>
    <w:rsid w:val="00B47784"/>
    <w:rsid w:val="00B52B41"/>
    <w:rsid w:val="00B5399C"/>
    <w:rsid w:val="00B53D92"/>
    <w:rsid w:val="00B544C0"/>
    <w:rsid w:val="00B55112"/>
    <w:rsid w:val="00B55530"/>
    <w:rsid w:val="00B568F1"/>
    <w:rsid w:val="00B56B42"/>
    <w:rsid w:val="00B56C9A"/>
    <w:rsid w:val="00B56CD8"/>
    <w:rsid w:val="00B57722"/>
    <w:rsid w:val="00B6040F"/>
    <w:rsid w:val="00B63372"/>
    <w:rsid w:val="00B6411B"/>
    <w:rsid w:val="00B65705"/>
    <w:rsid w:val="00B660F6"/>
    <w:rsid w:val="00B67115"/>
    <w:rsid w:val="00B70737"/>
    <w:rsid w:val="00B70FDB"/>
    <w:rsid w:val="00B72FB5"/>
    <w:rsid w:val="00B73351"/>
    <w:rsid w:val="00B7337C"/>
    <w:rsid w:val="00B74D09"/>
    <w:rsid w:val="00B754CB"/>
    <w:rsid w:val="00B75B5D"/>
    <w:rsid w:val="00B75DC3"/>
    <w:rsid w:val="00B76030"/>
    <w:rsid w:val="00B76643"/>
    <w:rsid w:val="00B77E81"/>
    <w:rsid w:val="00B81A06"/>
    <w:rsid w:val="00B82AAF"/>
    <w:rsid w:val="00B83EF9"/>
    <w:rsid w:val="00B8459E"/>
    <w:rsid w:val="00B8478F"/>
    <w:rsid w:val="00B84A5E"/>
    <w:rsid w:val="00B84C30"/>
    <w:rsid w:val="00B850BA"/>
    <w:rsid w:val="00B85D25"/>
    <w:rsid w:val="00B85E83"/>
    <w:rsid w:val="00B86113"/>
    <w:rsid w:val="00B90384"/>
    <w:rsid w:val="00B90BBE"/>
    <w:rsid w:val="00B91A22"/>
    <w:rsid w:val="00B91AFE"/>
    <w:rsid w:val="00B924ED"/>
    <w:rsid w:val="00B92BCC"/>
    <w:rsid w:val="00B936EB"/>
    <w:rsid w:val="00B951EE"/>
    <w:rsid w:val="00B958E9"/>
    <w:rsid w:val="00B95F7A"/>
    <w:rsid w:val="00B96416"/>
    <w:rsid w:val="00B967A0"/>
    <w:rsid w:val="00B97D10"/>
    <w:rsid w:val="00BA0CC8"/>
    <w:rsid w:val="00BA2070"/>
    <w:rsid w:val="00BA25C3"/>
    <w:rsid w:val="00BA28AE"/>
    <w:rsid w:val="00BA4267"/>
    <w:rsid w:val="00BA42B5"/>
    <w:rsid w:val="00BA5107"/>
    <w:rsid w:val="00BA6A55"/>
    <w:rsid w:val="00BA788E"/>
    <w:rsid w:val="00BB0083"/>
    <w:rsid w:val="00BB04C5"/>
    <w:rsid w:val="00BB0DE0"/>
    <w:rsid w:val="00BB0DE5"/>
    <w:rsid w:val="00BB1EC6"/>
    <w:rsid w:val="00BB1F78"/>
    <w:rsid w:val="00BB3554"/>
    <w:rsid w:val="00BB437F"/>
    <w:rsid w:val="00BB5457"/>
    <w:rsid w:val="00BB7BB6"/>
    <w:rsid w:val="00BB7E98"/>
    <w:rsid w:val="00BC0111"/>
    <w:rsid w:val="00BC05DB"/>
    <w:rsid w:val="00BC2B33"/>
    <w:rsid w:val="00BC3177"/>
    <w:rsid w:val="00BC379F"/>
    <w:rsid w:val="00BC4E7A"/>
    <w:rsid w:val="00BC523F"/>
    <w:rsid w:val="00BC563E"/>
    <w:rsid w:val="00BC64F5"/>
    <w:rsid w:val="00BC7B39"/>
    <w:rsid w:val="00BD0CBA"/>
    <w:rsid w:val="00BD12F9"/>
    <w:rsid w:val="00BD3164"/>
    <w:rsid w:val="00BD45A8"/>
    <w:rsid w:val="00BD4B79"/>
    <w:rsid w:val="00BD7781"/>
    <w:rsid w:val="00BD7ED4"/>
    <w:rsid w:val="00BE01BF"/>
    <w:rsid w:val="00BE15F9"/>
    <w:rsid w:val="00BE16AB"/>
    <w:rsid w:val="00BE1EF9"/>
    <w:rsid w:val="00BE2123"/>
    <w:rsid w:val="00BE2329"/>
    <w:rsid w:val="00BE2923"/>
    <w:rsid w:val="00BE45A5"/>
    <w:rsid w:val="00BE4ED0"/>
    <w:rsid w:val="00BE5051"/>
    <w:rsid w:val="00BE564F"/>
    <w:rsid w:val="00BE6AD8"/>
    <w:rsid w:val="00BE7D73"/>
    <w:rsid w:val="00BF01FB"/>
    <w:rsid w:val="00BF0907"/>
    <w:rsid w:val="00BF0BC3"/>
    <w:rsid w:val="00BF31CD"/>
    <w:rsid w:val="00BF5D56"/>
    <w:rsid w:val="00BF6DE2"/>
    <w:rsid w:val="00BF7BF9"/>
    <w:rsid w:val="00C001CC"/>
    <w:rsid w:val="00C00802"/>
    <w:rsid w:val="00C0370E"/>
    <w:rsid w:val="00C053DA"/>
    <w:rsid w:val="00C05930"/>
    <w:rsid w:val="00C05EDE"/>
    <w:rsid w:val="00C06108"/>
    <w:rsid w:val="00C07B22"/>
    <w:rsid w:val="00C07CC6"/>
    <w:rsid w:val="00C12445"/>
    <w:rsid w:val="00C12A94"/>
    <w:rsid w:val="00C133F1"/>
    <w:rsid w:val="00C14482"/>
    <w:rsid w:val="00C157F2"/>
    <w:rsid w:val="00C179A2"/>
    <w:rsid w:val="00C200A4"/>
    <w:rsid w:val="00C20B99"/>
    <w:rsid w:val="00C21281"/>
    <w:rsid w:val="00C21A6D"/>
    <w:rsid w:val="00C239F0"/>
    <w:rsid w:val="00C24897"/>
    <w:rsid w:val="00C255A1"/>
    <w:rsid w:val="00C30A9F"/>
    <w:rsid w:val="00C31AB0"/>
    <w:rsid w:val="00C32002"/>
    <w:rsid w:val="00C3216A"/>
    <w:rsid w:val="00C34491"/>
    <w:rsid w:val="00C34846"/>
    <w:rsid w:val="00C36B32"/>
    <w:rsid w:val="00C36B66"/>
    <w:rsid w:val="00C36BF7"/>
    <w:rsid w:val="00C36ED8"/>
    <w:rsid w:val="00C36F9F"/>
    <w:rsid w:val="00C37248"/>
    <w:rsid w:val="00C400D9"/>
    <w:rsid w:val="00C410F7"/>
    <w:rsid w:val="00C4305D"/>
    <w:rsid w:val="00C432BD"/>
    <w:rsid w:val="00C43A55"/>
    <w:rsid w:val="00C44279"/>
    <w:rsid w:val="00C44BA9"/>
    <w:rsid w:val="00C45F87"/>
    <w:rsid w:val="00C478EB"/>
    <w:rsid w:val="00C47EE7"/>
    <w:rsid w:val="00C51E94"/>
    <w:rsid w:val="00C52A9F"/>
    <w:rsid w:val="00C54605"/>
    <w:rsid w:val="00C55264"/>
    <w:rsid w:val="00C56E30"/>
    <w:rsid w:val="00C60171"/>
    <w:rsid w:val="00C60AD7"/>
    <w:rsid w:val="00C60E7E"/>
    <w:rsid w:val="00C61F37"/>
    <w:rsid w:val="00C6247C"/>
    <w:rsid w:val="00C6290A"/>
    <w:rsid w:val="00C62FC5"/>
    <w:rsid w:val="00C639A6"/>
    <w:rsid w:val="00C63FB6"/>
    <w:rsid w:val="00C6609A"/>
    <w:rsid w:val="00C67AAF"/>
    <w:rsid w:val="00C7051D"/>
    <w:rsid w:val="00C7070C"/>
    <w:rsid w:val="00C72123"/>
    <w:rsid w:val="00C72212"/>
    <w:rsid w:val="00C72AAC"/>
    <w:rsid w:val="00C75146"/>
    <w:rsid w:val="00C77AAF"/>
    <w:rsid w:val="00C77E1F"/>
    <w:rsid w:val="00C803E9"/>
    <w:rsid w:val="00C80D43"/>
    <w:rsid w:val="00C8156B"/>
    <w:rsid w:val="00C83205"/>
    <w:rsid w:val="00C905D2"/>
    <w:rsid w:val="00C9318E"/>
    <w:rsid w:val="00C93322"/>
    <w:rsid w:val="00C939CF"/>
    <w:rsid w:val="00C93CEB"/>
    <w:rsid w:val="00C945EF"/>
    <w:rsid w:val="00C94A82"/>
    <w:rsid w:val="00C95039"/>
    <w:rsid w:val="00C951ED"/>
    <w:rsid w:val="00C96A01"/>
    <w:rsid w:val="00C97882"/>
    <w:rsid w:val="00C97958"/>
    <w:rsid w:val="00CA0C55"/>
    <w:rsid w:val="00CA0CAF"/>
    <w:rsid w:val="00CA1A95"/>
    <w:rsid w:val="00CA1B33"/>
    <w:rsid w:val="00CA1D4D"/>
    <w:rsid w:val="00CA1E52"/>
    <w:rsid w:val="00CA5162"/>
    <w:rsid w:val="00CA5D7A"/>
    <w:rsid w:val="00CA6240"/>
    <w:rsid w:val="00CA655F"/>
    <w:rsid w:val="00CA779F"/>
    <w:rsid w:val="00CA77AC"/>
    <w:rsid w:val="00CB006E"/>
    <w:rsid w:val="00CB10E5"/>
    <w:rsid w:val="00CB1263"/>
    <w:rsid w:val="00CB3BCF"/>
    <w:rsid w:val="00CB4ED2"/>
    <w:rsid w:val="00CB5BE8"/>
    <w:rsid w:val="00CB7293"/>
    <w:rsid w:val="00CC1502"/>
    <w:rsid w:val="00CC1A65"/>
    <w:rsid w:val="00CC24CD"/>
    <w:rsid w:val="00CC3C95"/>
    <w:rsid w:val="00CC57EF"/>
    <w:rsid w:val="00CC5D4F"/>
    <w:rsid w:val="00CC74D0"/>
    <w:rsid w:val="00CD2FDC"/>
    <w:rsid w:val="00CD3718"/>
    <w:rsid w:val="00CD49B3"/>
    <w:rsid w:val="00CD5AD9"/>
    <w:rsid w:val="00CD67E8"/>
    <w:rsid w:val="00CD6D6F"/>
    <w:rsid w:val="00CE04D7"/>
    <w:rsid w:val="00CE1E92"/>
    <w:rsid w:val="00CE6080"/>
    <w:rsid w:val="00CE6110"/>
    <w:rsid w:val="00CE6B69"/>
    <w:rsid w:val="00CE7703"/>
    <w:rsid w:val="00CF0B46"/>
    <w:rsid w:val="00CF203C"/>
    <w:rsid w:val="00CF2306"/>
    <w:rsid w:val="00CF378A"/>
    <w:rsid w:val="00CF3971"/>
    <w:rsid w:val="00CF45DF"/>
    <w:rsid w:val="00CF5001"/>
    <w:rsid w:val="00CF5314"/>
    <w:rsid w:val="00CF59F4"/>
    <w:rsid w:val="00CF7DCA"/>
    <w:rsid w:val="00D02386"/>
    <w:rsid w:val="00D0404F"/>
    <w:rsid w:val="00D04843"/>
    <w:rsid w:val="00D05AD0"/>
    <w:rsid w:val="00D05D79"/>
    <w:rsid w:val="00D06359"/>
    <w:rsid w:val="00D06776"/>
    <w:rsid w:val="00D10601"/>
    <w:rsid w:val="00D109CA"/>
    <w:rsid w:val="00D1102D"/>
    <w:rsid w:val="00D12BE2"/>
    <w:rsid w:val="00D13103"/>
    <w:rsid w:val="00D13281"/>
    <w:rsid w:val="00D16455"/>
    <w:rsid w:val="00D170F5"/>
    <w:rsid w:val="00D20552"/>
    <w:rsid w:val="00D21062"/>
    <w:rsid w:val="00D216B2"/>
    <w:rsid w:val="00D21E86"/>
    <w:rsid w:val="00D21F6D"/>
    <w:rsid w:val="00D24291"/>
    <w:rsid w:val="00D253DA"/>
    <w:rsid w:val="00D25E27"/>
    <w:rsid w:val="00D2675B"/>
    <w:rsid w:val="00D26BB0"/>
    <w:rsid w:val="00D26E3E"/>
    <w:rsid w:val="00D271D3"/>
    <w:rsid w:val="00D3052A"/>
    <w:rsid w:val="00D31295"/>
    <w:rsid w:val="00D31F5A"/>
    <w:rsid w:val="00D3260D"/>
    <w:rsid w:val="00D328FF"/>
    <w:rsid w:val="00D3326E"/>
    <w:rsid w:val="00D33AD0"/>
    <w:rsid w:val="00D34301"/>
    <w:rsid w:val="00D35C97"/>
    <w:rsid w:val="00D36A4F"/>
    <w:rsid w:val="00D37A3B"/>
    <w:rsid w:val="00D37CA8"/>
    <w:rsid w:val="00D406CD"/>
    <w:rsid w:val="00D41425"/>
    <w:rsid w:val="00D41DEE"/>
    <w:rsid w:val="00D4242E"/>
    <w:rsid w:val="00D43ACE"/>
    <w:rsid w:val="00D44D99"/>
    <w:rsid w:val="00D50947"/>
    <w:rsid w:val="00D51665"/>
    <w:rsid w:val="00D52634"/>
    <w:rsid w:val="00D532AF"/>
    <w:rsid w:val="00D5599E"/>
    <w:rsid w:val="00D56694"/>
    <w:rsid w:val="00D57245"/>
    <w:rsid w:val="00D604EC"/>
    <w:rsid w:val="00D60F9F"/>
    <w:rsid w:val="00D61542"/>
    <w:rsid w:val="00D62B60"/>
    <w:rsid w:val="00D63DC8"/>
    <w:rsid w:val="00D644B4"/>
    <w:rsid w:val="00D6514B"/>
    <w:rsid w:val="00D67E5E"/>
    <w:rsid w:val="00D720A4"/>
    <w:rsid w:val="00D72257"/>
    <w:rsid w:val="00D73C0F"/>
    <w:rsid w:val="00D73F06"/>
    <w:rsid w:val="00D74CCF"/>
    <w:rsid w:val="00D77936"/>
    <w:rsid w:val="00D80E10"/>
    <w:rsid w:val="00D81175"/>
    <w:rsid w:val="00D820F2"/>
    <w:rsid w:val="00D829D0"/>
    <w:rsid w:val="00D837DF"/>
    <w:rsid w:val="00D83BC1"/>
    <w:rsid w:val="00D844BF"/>
    <w:rsid w:val="00D8588F"/>
    <w:rsid w:val="00D87690"/>
    <w:rsid w:val="00D90869"/>
    <w:rsid w:val="00D909F5"/>
    <w:rsid w:val="00D9123C"/>
    <w:rsid w:val="00D92F69"/>
    <w:rsid w:val="00D94EC6"/>
    <w:rsid w:val="00D9556E"/>
    <w:rsid w:val="00D95D73"/>
    <w:rsid w:val="00DA25CF"/>
    <w:rsid w:val="00DA4187"/>
    <w:rsid w:val="00DA4485"/>
    <w:rsid w:val="00DB0465"/>
    <w:rsid w:val="00DB05AE"/>
    <w:rsid w:val="00DB06BE"/>
    <w:rsid w:val="00DB0CC8"/>
    <w:rsid w:val="00DB0D25"/>
    <w:rsid w:val="00DB1682"/>
    <w:rsid w:val="00DB1759"/>
    <w:rsid w:val="00DB27A9"/>
    <w:rsid w:val="00DB29F9"/>
    <w:rsid w:val="00DB2EC3"/>
    <w:rsid w:val="00DB3707"/>
    <w:rsid w:val="00DB59D6"/>
    <w:rsid w:val="00DB63F4"/>
    <w:rsid w:val="00DB7B36"/>
    <w:rsid w:val="00DC0006"/>
    <w:rsid w:val="00DC0601"/>
    <w:rsid w:val="00DC190D"/>
    <w:rsid w:val="00DC35EF"/>
    <w:rsid w:val="00DC3E2F"/>
    <w:rsid w:val="00DC4585"/>
    <w:rsid w:val="00DC5A85"/>
    <w:rsid w:val="00DC6360"/>
    <w:rsid w:val="00DC6421"/>
    <w:rsid w:val="00DC725D"/>
    <w:rsid w:val="00DC7B00"/>
    <w:rsid w:val="00DD0BC0"/>
    <w:rsid w:val="00DD283D"/>
    <w:rsid w:val="00DD28A7"/>
    <w:rsid w:val="00DD3476"/>
    <w:rsid w:val="00DD36C3"/>
    <w:rsid w:val="00DD3B03"/>
    <w:rsid w:val="00DD3E19"/>
    <w:rsid w:val="00DD50DB"/>
    <w:rsid w:val="00DD64E0"/>
    <w:rsid w:val="00DE1DA9"/>
    <w:rsid w:val="00DE2AF0"/>
    <w:rsid w:val="00DE2C1C"/>
    <w:rsid w:val="00DE3777"/>
    <w:rsid w:val="00DE3FD3"/>
    <w:rsid w:val="00DE476A"/>
    <w:rsid w:val="00DE4E45"/>
    <w:rsid w:val="00DE559F"/>
    <w:rsid w:val="00DE6786"/>
    <w:rsid w:val="00DF0161"/>
    <w:rsid w:val="00DF0FC0"/>
    <w:rsid w:val="00DF2846"/>
    <w:rsid w:val="00DF70F9"/>
    <w:rsid w:val="00E00706"/>
    <w:rsid w:val="00E015E1"/>
    <w:rsid w:val="00E01F28"/>
    <w:rsid w:val="00E02C1C"/>
    <w:rsid w:val="00E042C0"/>
    <w:rsid w:val="00E048B9"/>
    <w:rsid w:val="00E0537D"/>
    <w:rsid w:val="00E05583"/>
    <w:rsid w:val="00E1107B"/>
    <w:rsid w:val="00E12860"/>
    <w:rsid w:val="00E15488"/>
    <w:rsid w:val="00E155EE"/>
    <w:rsid w:val="00E16348"/>
    <w:rsid w:val="00E16B17"/>
    <w:rsid w:val="00E16E8E"/>
    <w:rsid w:val="00E172D0"/>
    <w:rsid w:val="00E21511"/>
    <w:rsid w:val="00E2163D"/>
    <w:rsid w:val="00E22E7A"/>
    <w:rsid w:val="00E2414A"/>
    <w:rsid w:val="00E24843"/>
    <w:rsid w:val="00E24F5C"/>
    <w:rsid w:val="00E2532B"/>
    <w:rsid w:val="00E2746A"/>
    <w:rsid w:val="00E27BB7"/>
    <w:rsid w:val="00E31B25"/>
    <w:rsid w:val="00E31B40"/>
    <w:rsid w:val="00E32837"/>
    <w:rsid w:val="00E364A0"/>
    <w:rsid w:val="00E36B80"/>
    <w:rsid w:val="00E41300"/>
    <w:rsid w:val="00E4174A"/>
    <w:rsid w:val="00E41B37"/>
    <w:rsid w:val="00E41E8F"/>
    <w:rsid w:val="00E42990"/>
    <w:rsid w:val="00E4367B"/>
    <w:rsid w:val="00E441AB"/>
    <w:rsid w:val="00E4450D"/>
    <w:rsid w:val="00E46072"/>
    <w:rsid w:val="00E4671C"/>
    <w:rsid w:val="00E473E3"/>
    <w:rsid w:val="00E5077B"/>
    <w:rsid w:val="00E50C7D"/>
    <w:rsid w:val="00E51584"/>
    <w:rsid w:val="00E53297"/>
    <w:rsid w:val="00E55BC9"/>
    <w:rsid w:val="00E564EC"/>
    <w:rsid w:val="00E566BA"/>
    <w:rsid w:val="00E57104"/>
    <w:rsid w:val="00E57604"/>
    <w:rsid w:val="00E57850"/>
    <w:rsid w:val="00E57DDA"/>
    <w:rsid w:val="00E60A9A"/>
    <w:rsid w:val="00E61102"/>
    <w:rsid w:val="00E62036"/>
    <w:rsid w:val="00E708F4"/>
    <w:rsid w:val="00E71971"/>
    <w:rsid w:val="00E7287F"/>
    <w:rsid w:val="00E72CA6"/>
    <w:rsid w:val="00E748B9"/>
    <w:rsid w:val="00E74CDF"/>
    <w:rsid w:val="00E75B15"/>
    <w:rsid w:val="00E77F1A"/>
    <w:rsid w:val="00E81849"/>
    <w:rsid w:val="00E82351"/>
    <w:rsid w:val="00E84C72"/>
    <w:rsid w:val="00E85CFA"/>
    <w:rsid w:val="00E85EB2"/>
    <w:rsid w:val="00E85F32"/>
    <w:rsid w:val="00E86877"/>
    <w:rsid w:val="00E90992"/>
    <w:rsid w:val="00E90C33"/>
    <w:rsid w:val="00E91AB0"/>
    <w:rsid w:val="00E927AD"/>
    <w:rsid w:val="00E92D57"/>
    <w:rsid w:val="00E92E90"/>
    <w:rsid w:val="00E936C8"/>
    <w:rsid w:val="00E94237"/>
    <w:rsid w:val="00E9446C"/>
    <w:rsid w:val="00E96B44"/>
    <w:rsid w:val="00EA190E"/>
    <w:rsid w:val="00EA23C1"/>
    <w:rsid w:val="00EA41F9"/>
    <w:rsid w:val="00EA611C"/>
    <w:rsid w:val="00EA7DA5"/>
    <w:rsid w:val="00EB2F6B"/>
    <w:rsid w:val="00EB3B54"/>
    <w:rsid w:val="00EB3BC1"/>
    <w:rsid w:val="00EB3CC5"/>
    <w:rsid w:val="00EB4247"/>
    <w:rsid w:val="00EB4E02"/>
    <w:rsid w:val="00EB6F7F"/>
    <w:rsid w:val="00EC1288"/>
    <w:rsid w:val="00EC225C"/>
    <w:rsid w:val="00EC228A"/>
    <w:rsid w:val="00EC40DB"/>
    <w:rsid w:val="00EC5140"/>
    <w:rsid w:val="00EC55E8"/>
    <w:rsid w:val="00EC57F9"/>
    <w:rsid w:val="00EC6773"/>
    <w:rsid w:val="00EC7F4A"/>
    <w:rsid w:val="00ED00BA"/>
    <w:rsid w:val="00ED0545"/>
    <w:rsid w:val="00ED3296"/>
    <w:rsid w:val="00ED376E"/>
    <w:rsid w:val="00ED3B9E"/>
    <w:rsid w:val="00ED4724"/>
    <w:rsid w:val="00ED71C1"/>
    <w:rsid w:val="00EE081C"/>
    <w:rsid w:val="00EE0A9F"/>
    <w:rsid w:val="00EE1D4F"/>
    <w:rsid w:val="00EE2214"/>
    <w:rsid w:val="00EE28E3"/>
    <w:rsid w:val="00EE2C26"/>
    <w:rsid w:val="00EE4E55"/>
    <w:rsid w:val="00EE5F06"/>
    <w:rsid w:val="00EE7F4F"/>
    <w:rsid w:val="00EF01DE"/>
    <w:rsid w:val="00EF088F"/>
    <w:rsid w:val="00EF1377"/>
    <w:rsid w:val="00EF1888"/>
    <w:rsid w:val="00EF289D"/>
    <w:rsid w:val="00EF4188"/>
    <w:rsid w:val="00EF461F"/>
    <w:rsid w:val="00EF46E9"/>
    <w:rsid w:val="00EF4A0B"/>
    <w:rsid w:val="00EF57B2"/>
    <w:rsid w:val="00EF5AF3"/>
    <w:rsid w:val="00EF6528"/>
    <w:rsid w:val="00F01028"/>
    <w:rsid w:val="00F0116E"/>
    <w:rsid w:val="00F02ED8"/>
    <w:rsid w:val="00F036C0"/>
    <w:rsid w:val="00F06A12"/>
    <w:rsid w:val="00F06A2B"/>
    <w:rsid w:val="00F07362"/>
    <w:rsid w:val="00F1084C"/>
    <w:rsid w:val="00F10D0A"/>
    <w:rsid w:val="00F114BF"/>
    <w:rsid w:val="00F11ECA"/>
    <w:rsid w:val="00F13191"/>
    <w:rsid w:val="00F139FE"/>
    <w:rsid w:val="00F13B49"/>
    <w:rsid w:val="00F16147"/>
    <w:rsid w:val="00F16341"/>
    <w:rsid w:val="00F17AC0"/>
    <w:rsid w:val="00F17CC3"/>
    <w:rsid w:val="00F20E8C"/>
    <w:rsid w:val="00F22C3A"/>
    <w:rsid w:val="00F239BE"/>
    <w:rsid w:val="00F2414B"/>
    <w:rsid w:val="00F251E8"/>
    <w:rsid w:val="00F25237"/>
    <w:rsid w:val="00F26F4B"/>
    <w:rsid w:val="00F3041B"/>
    <w:rsid w:val="00F325D8"/>
    <w:rsid w:val="00F32D77"/>
    <w:rsid w:val="00F32E17"/>
    <w:rsid w:val="00F33216"/>
    <w:rsid w:val="00F3691B"/>
    <w:rsid w:val="00F37123"/>
    <w:rsid w:val="00F37596"/>
    <w:rsid w:val="00F3785B"/>
    <w:rsid w:val="00F37B65"/>
    <w:rsid w:val="00F37E9A"/>
    <w:rsid w:val="00F403D5"/>
    <w:rsid w:val="00F40A7D"/>
    <w:rsid w:val="00F41094"/>
    <w:rsid w:val="00F41547"/>
    <w:rsid w:val="00F4283B"/>
    <w:rsid w:val="00F4284B"/>
    <w:rsid w:val="00F45120"/>
    <w:rsid w:val="00F45AEA"/>
    <w:rsid w:val="00F45D6F"/>
    <w:rsid w:val="00F46C49"/>
    <w:rsid w:val="00F46C57"/>
    <w:rsid w:val="00F474EE"/>
    <w:rsid w:val="00F50425"/>
    <w:rsid w:val="00F50737"/>
    <w:rsid w:val="00F528A2"/>
    <w:rsid w:val="00F532CD"/>
    <w:rsid w:val="00F53BC1"/>
    <w:rsid w:val="00F54073"/>
    <w:rsid w:val="00F57080"/>
    <w:rsid w:val="00F57438"/>
    <w:rsid w:val="00F603B1"/>
    <w:rsid w:val="00F60460"/>
    <w:rsid w:val="00F60993"/>
    <w:rsid w:val="00F610C7"/>
    <w:rsid w:val="00F611D1"/>
    <w:rsid w:val="00F621B4"/>
    <w:rsid w:val="00F63774"/>
    <w:rsid w:val="00F654D9"/>
    <w:rsid w:val="00F67501"/>
    <w:rsid w:val="00F67B2F"/>
    <w:rsid w:val="00F716DD"/>
    <w:rsid w:val="00F72CD4"/>
    <w:rsid w:val="00F734E2"/>
    <w:rsid w:val="00F745D2"/>
    <w:rsid w:val="00F7656C"/>
    <w:rsid w:val="00F77DBB"/>
    <w:rsid w:val="00F8174F"/>
    <w:rsid w:val="00F81D1F"/>
    <w:rsid w:val="00F81D3F"/>
    <w:rsid w:val="00F8363E"/>
    <w:rsid w:val="00F8475C"/>
    <w:rsid w:val="00F85744"/>
    <w:rsid w:val="00F86193"/>
    <w:rsid w:val="00F86664"/>
    <w:rsid w:val="00F86AFD"/>
    <w:rsid w:val="00F878A6"/>
    <w:rsid w:val="00F90377"/>
    <w:rsid w:val="00F914DE"/>
    <w:rsid w:val="00F93501"/>
    <w:rsid w:val="00F9509E"/>
    <w:rsid w:val="00F957F2"/>
    <w:rsid w:val="00F96EEC"/>
    <w:rsid w:val="00F97EC9"/>
    <w:rsid w:val="00FA0DDE"/>
    <w:rsid w:val="00FA4BF8"/>
    <w:rsid w:val="00FA4C3A"/>
    <w:rsid w:val="00FA5727"/>
    <w:rsid w:val="00FA5C63"/>
    <w:rsid w:val="00FA736C"/>
    <w:rsid w:val="00FA74A1"/>
    <w:rsid w:val="00FB0202"/>
    <w:rsid w:val="00FB057C"/>
    <w:rsid w:val="00FB1A9D"/>
    <w:rsid w:val="00FB26FA"/>
    <w:rsid w:val="00FB2C3F"/>
    <w:rsid w:val="00FB5846"/>
    <w:rsid w:val="00FB72D9"/>
    <w:rsid w:val="00FB7FC4"/>
    <w:rsid w:val="00FC005C"/>
    <w:rsid w:val="00FC0073"/>
    <w:rsid w:val="00FC0559"/>
    <w:rsid w:val="00FC0D77"/>
    <w:rsid w:val="00FC21B0"/>
    <w:rsid w:val="00FC2A84"/>
    <w:rsid w:val="00FC2D76"/>
    <w:rsid w:val="00FD0345"/>
    <w:rsid w:val="00FD21D0"/>
    <w:rsid w:val="00FD4571"/>
    <w:rsid w:val="00FD5A58"/>
    <w:rsid w:val="00FD6661"/>
    <w:rsid w:val="00FD69A3"/>
    <w:rsid w:val="00FD6D68"/>
    <w:rsid w:val="00FD76C3"/>
    <w:rsid w:val="00FE40C5"/>
    <w:rsid w:val="00FE4A34"/>
    <w:rsid w:val="00FE4F1E"/>
    <w:rsid w:val="00FE76FC"/>
    <w:rsid w:val="00FE7E78"/>
    <w:rsid w:val="00FF10C6"/>
    <w:rsid w:val="00FF12BF"/>
    <w:rsid w:val="00FF22DE"/>
    <w:rsid w:val="00FF4D7E"/>
    <w:rsid w:val="00FF74F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B3D4D"/>
  <w15:docId w15:val="{FEEAD0A6-92BB-D149-99D7-6C31BDA32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50D"/>
    <w:pPr>
      <w:spacing w:after="240" w:line="252" w:lineRule="auto"/>
      <w:jc w:val="both"/>
    </w:pPr>
    <w:rPr>
      <w:rFonts w:ascii="Cambria" w:hAnsi="Cambria"/>
      <w:sz w:val="24"/>
      <w:szCs w:val="24"/>
      <w:lang w:val="en-US"/>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757F13"/>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757F13"/>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374F67"/>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757F13"/>
    <w:rPr>
      <w:rFonts w:ascii="Corbel" w:hAnsi="Corbel"/>
      <w:b/>
      <w:bCs/>
      <w:sz w:val="32"/>
      <w:szCs w:val="34"/>
      <w:lang w:val="en-US"/>
    </w:rPr>
  </w:style>
  <w:style w:type="character" w:customStyle="1" w:styleId="Heading3Char">
    <w:name w:val="Heading 3 Char"/>
    <w:basedOn w:val="DefaultParagraphFont"/>
    <w:link w:val="Heading3"/>
    <w:rsid w:val="00757F13"/>
    <w:rPr>
      <w:rFonts w:ascii="Corbel" w:hAnsi="Corbel"/>
      <w:b/>
      <w:iCs/>
      <w:sz w:val="28"/>
      <w:szCs w:val="26"/>
      <w:lang w:val="en-US"/>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CF7DCA"/>
    <w:pPr>
      <w:tabs>
        <w:tab w:val="center" w:pos="3969"/>
      </w:tabs>
      <w:spacing w:before="240"/>
    </w:pPr>
    <w:rPr>
      <w:rFonts w:asciiTheme="minorHAnsi" w:hAnsiTheme="min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2402B7"/>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character" w:styleId="CommentReference">
    <w:name w:val="annotation reference"/>
    <w:basedOn w:val="DefaultParagraphFont"/>
    <w:uiPriority w:val="99"/>
    <w:semiHidden/>
    <w:unhideWhenUsed/>
    <w:rsid w:val="002428E0"/>
    <w:rPr>
      <w:sz w:val="16"/>
      <w:szCs w:val="16"/>
    </w:rPr>
  </w:style>
  <w:style w:type="paragraph" w:styleId="CommentText">
    <w:name w:val="annotation text"/>
    <w:basedOn w:val="Normal"/>
    <w:link w:val="CommentTextChar"/>
    <w:uiPriority w:val="99"/>
    <w:semiHidden/>
    <w:unhideWhenUsed/>
    <w:rsid w:val="002428E0"/>
    <w:pPr>
      <w:spacing w:line="240" w:lineRule="auto"/>
    </w:pPr>
    <w:rPr>
      <w:sz w:val="20"/>
      <w:szCs w:val="20"/>
    </w:rPr>
  </w:style>
  <w:style w:type="character" w:customStyle="1" w:styleId="CommentTextChar">
    <w:name w:val="Comment Text Char"/>
    <w:basedOn w:val="DefaultParagraphFont"/>
    <w:link w:val="CommentText"/>
    <w:uiPriority w:val="99"/>
    <w:semiHidden/>
    <w:rsid w:val="002428E0"/>
    <w:rPr>
      <w:rFonts w:ascii="Cambria" w:hAnsi="Cambria"/>
    </w:rPr>
  </w:style>
  <w:style w:type="character" w:customStyle="1" w:styleId="UnresolvedMention1">
    <w:name w:val="Unresolved Mention1"/>
    <w:basedOn w:val="DefaultParagraphFont"/>
    <w:uiPriority w:val="99"/>
    <w:semiHidden/>
    <w:unhideWhenUsed/>
    <w:rsid w:val="00185DBF"/>
    <w:rPr>
      <w:color w:val="605E5C"/>
      <w:shd w:val="clear" w:color="auto" w:fill="E1DFDD"/>
    </w:rPr>
  </w:style>
  <w:style w:type="paragraph" w:styleId="NormalWeb">
    <w:name w:val="Normal (Web)"/>
    <w:basedOn w:val="Normal"/>
    <w:uiPriority w:val="99"/>
    <w:semiHidden/>
    <w:unhideWhenUsed/>
    <w:rsid w:val="000F1302"/>
    <w:pPr>
      <w:spacing w:before="100" w:beforeAutospacing="1" w:after="100" w:afterAutospacing="1" w:line="240" w:lineRule="auto"/>
      <w:jc w:val="left"/>
    </w:pPr>
    <w:rPr>
      <w:rFonts w:ascii="Times New Roman" w:hAnsi="Times New Roman"/>
      <w:lang w:eastAsia="en-GB"/>
    </w:rPr>
  </w:style>
  <w:style w:type="paragraph" w:styleId="CommentSubject">
    <w:name w:val="annotation subject"/>
    <w:basedOn w:val="CommentText"/>
    <w:next w:val="CommentText"/>
    <w:link w:val="CommentSubjectChar"/>
    <w:uiPriority w:val="99"/>
    <w:semiHidden/>
    <w:unhideWhenUsed/>
    <w:rsid w:val="00E1107B"/>
    <w:rPr>
      <w:b/>
      <w:bCs/>
    </w:rPr>
  </w:style>
  <w:style w:type="character" w:customStyle="1" w:styleId="CommentSubjectChar">
    <w:name w:val="Comment Subject Char"/>
    <w:basedOn w:val="CommentTextChar"/>
    <w:link w:val="CommentSubject"/>
    <w:uiPriority w:val="99"/>
    <w:semiHidden/>
    <w:rsid w:val="00E1107B"/>
    <w:rPr>
      <w:rFonts w:ascii="Cambria" w:hAnsi="Cambria"/>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153">
      <w:bodyDiv w:val="1"/>
      <w:marLeft w:val="0"/>
      <w:marRight w:val="0"/>
      <w:marTop w:val="0"/>
      <w:marBottom w:val="0"/>
      <w:divBdr>
        <w:top w:val="none" w:sz="0" w:space="0" w:color="auto"/>
        <w:left w:val="none" w:sz="0" w:space="0" w:color="auto"/>
        <w:bottom w:val="none" w:sz="0" w:space="0" w:color="auto"/>
        <w:right w:val="none" w:sz="0" w:space="0" w:color="auto"/>
      </w:divBdr>
    </w:div>
    <w:div w:id="5863461">
      <w:bodyDiv w:val="1"/>
      <w:marLeft w:val="0"/>
      <w:marRight w:val="0"/>
      <w:marTop w:val="0"/>
      <w:marBottom w:val="0"/>
      <w:divBdr>
        <w:top w:val="none" w:sz="0" w:space="0" w:color="auto"/>
        <w:left w:val="none" w:sz="0" w:space="0" w:color="auto"/>
        <w:bottom w:val="none" w:sz="0" w:space="0" w:color="auto"/>
        <w:right w:val="none" w:sz="0" w:space="0" w:color="auto"/>
      </w:divBdr>
    </w:div>
    <w:div w:id="6252506">
      <w:bodyDiv w:val="1"/>
      <w:marLeft w:val="0"/>
      <w:marRight w:val="0"/>
      <w:marTop w:val="0"/>
      <w:marBottom w:val="0"/>
      <w:divBdr>
        <w:top w:val="none" w:sz="0" w:space="0" w:color="auto"/>
        <w:left w:val="none" w:sz="0" w:space="0" w:color="auto"/>
        <w:bottom w:val="none" w:sz="0" w:space="0" w:color="auto"/>
        <w:right w:val="none" w:sz="0" w:space="0" w:color="auto"/>
      </w:divBdr>
    </w:div>
    <w:div w:id="9337778">
      <w:bodyDiv w:val="1"/>
      <w:marLeft w:val="0"/>
      <w:marRight w:val="0"/>
      <w:marTop w:val="0"/>
      <w:marBottom w:val="0"/>
      <w:divBdr>
        <w:top w:val="none" w:sz="0" w:space="0" w:color="auto"/>
        <w:left w:val="none" w:sz="0" w:space="0" w:color="auto"/>
        <w:bottom w:val="none" w:sz="0" w:space="0" w:color="auto"/>
        <w:right w:val="none" w:sz="0" w:space="0" w:color="auto"/>
      </w:divBdr>
    </w:div>
    <w:div w:id="10618301">
      <w:bodyDiv w:val="1"/>
      <w:marLeft w:val="0"/>
      <w:marRight w:val="0"/>
      <w:marTop w:val="0"/>
      <w:marBottom w:val="0"/>
      <w:divBdr>
        <w:top w:val="none" w:sz="0" w:space="0" w:color="auto"/>
        <w:left w:val="none" w:sz="0" w:space="0" w:color="auto"/>
        <w:bottom w:val="none" w:sz="0" w:space="0" w:color="auto"/>
        <w:right w:val="none" w:sz="0" w:space="0" w:color="auto"/>
      </w:divBdr>
    </w:div>
    <w:div w:id="11616677">
      <w:bodyDiv w:val="1"/>
      <w:marLeft w:val="0"/>
      <w:marRight w:val="0"/>
      <w:marTop w:val="0"/>
      <w:marBottom w:val="0"/>
      <w:divBdr>
        <w:top w:val="none" w:sz="0" w:space="0" w:color="auto"/>
        <w:left w:val="none" w:sz="0" w:space="0" w:color="auto"/>
        <w:bottom w:val="none" w:sz="0" w:space="0" w:color="auto"/>
        <w:right w:val="none" w:sz="0" w:space="0" w:color="auto"/>
      </w:divBdr>
    </w:div>
    <w:div w:id="18513146">
      <w:bodyDiv w:val="1"/>
      <w:marLeft w:val="0"/>
      <w:marRight w:val="0"/>
      <w:marTop w:val="0"/>
      <w:marBottom w:val="0"/>
      <w:divBdr>
        <w:top w:val="none" w:sz="0" w:space="0" w:color="auto"/>
        <w:left w:val="none" w:sz="0" w:space="0" w:color="auto"/>
        <w:bottom w:val="none" w:sz="0" w:space="0" w:color="auto"/>
        <w:right w:val="none" w:sz="0" w:space="0" w:color="auto"/>
      </w:divBdr>
    </w:div>
    <w:div w:id="18699576">
      <w:bodyDiv w:val="1"/>
      <w:marLeft w:val="0"/>
      <w:marRight w:val="0"/>
      <w:marTop w:val="0"/>
      <w:marBottom w:val="0"/>
      <w:divBdr>
        <w:top w:val="none" w:sz="0" w:space="0" w:color="auto"/>
        <w:left w:val="none" w:sz="0" w:space="0" w:color="auto"/>
        <w:bottom w:val="none" w:sz="0" w:space="0" w:color="auto"/>
        <w:right w:val="none" w:sz="0" w:space="0" w:color="auto"/>
      </w:divBdr>
    </w:div>
    <w:div w:id="20061041">
      <w:bodyDiv w:val="1"/>
      <w:marLeft w:val="0"/>
      <w:marRight w:val="0"/>
      <w:marTop w:val="0"/>
      <w:marBottom w:val="0"/>
      <w:divBdr>
        <w:top w:val="none" w:sz="0" w:space="0" w:color="auto"/>
        <w:left w:val="none" w:sz="0" w:space="0" w:color="auto"/>
        <w:bottom w:val="none" w:sz="0" w:space="0" w:color="auto"/>
        <w:right w:val="none" w:sz="0" w:space="0" w:color="auto"/>
      </w:divBdr>
    </w:div>
    <w:div w:id="21563405">
      <w:bodyDiv w:val="1"/>
      <w:marLeft w:val="0"/>
      <w:marRight w:val="0"/>
      <w:marTop w:val="0"/>
      <w:marBottom w:val="0"/>
      <w:divBdr>
        <w:top w:val="none" w:sz="0" w:space="0" w:color="auto"/>
        <w:left w:val="none" w:sz="0" w:space="0" w:color="auto"/>
        <w:bottom w:val="none" w:sz="0" w:space="0" w:color="auto"/>
        <w:right w:val="none" w:sz="0" w:space="0" w:color="auto"/>
      </w:divBdr>
    </w:div>
    <w:div w:id="24336140">
      <w:bodyDiv w:val="1"/>
      <w:marLeft w:val="0"/>
      <w:marRight w:val="0"/>
      <w:marTop w:val="0"/>
      <w:marBottom w:val="0"/>
      <w:divBdr>
        <w:top w:val="none" w:sz="0" w:space="0" w:color="auto"/>
        <w:left w:val="none" w:sz="0" w:space="0" w:color="auto"/>
        <w:bottom w:val="none" w:sz="0" w:space="0" w:color="auto"/>
        <w:right w:val="none" w:sz="0" w:space="0" w:color="auto"/>
      </w:divBdr>
      <w:divsChild>
        <w:div w:id="73624138">
          <w:marLeft w:val="0"/>
          <w:marRight w:val="0"/>
          <w:marTop w:val="0"/>
          <w:marBottom w:val="0"/>
          <w:divBdr>
            <w:top w:val="none" w:sz="0" w:space="0" w:color="auto"/>
            <w:left w:val="none" w:sz="0" w:space="0" w:color="auto"/>
            <w:bottom w:val="none" w:sz="0" w:space="0" w:color="auto"/>
            <w:right w:val="none" w:sz="0" w:space="0" w:color="auto"/>
          </w:divBdr>
        </w:div>
        <w:div w:id="292442437">
          <w:marLeft w:val="0"/>
          <w:marRight w:val="0"/>
          <w:marTop w:val="0"/>
          <w:marBottom w:val="0"/>
          <w:divBdr>
            <w:top w:val="none" w:sz="0" w:space="0" w:color="auto"/>
            <w:left w:val="none" w:sz="0" w:space="0" w:color="auto"/>
            <w:bottom w:val="none" w:sz="0" w:space="0" w:color="auto"/>
            <w:right w:val="none" w:sz="0" w:space="0" w:color="auto"/>
          </w:divBdr>
        </w:div>
        <w:div w:id="950207498">
          <w:marLeft w:val="0"/>
          <w:marRight w:val="0"/>
          <w:marTop w:val="0"/>
          <w:marBottom w:val="0"/>
          <w:divBdr>
            <w:top w:val="none" w:sz="0" w:space="0" w:color="auto"/>
            <w:left w:val="none" w:sz="0" w:space="0" w:color="auto"/>
            <w:bottom w:val="none" w:sz="0" w:space="0" w:color="auto"/>
            <w:right w:val="none" w:sz="0" w:space="0" w:color="auto"/>
          </w:divBdr>
        </w:div>
        <w:div w:id="1955746975">
          <w:marLeft w:val="0"/>
          <w:marRight w:val="0"/>
          <w:marTop w:val="0"/>
          <w:marBottom w:val="0"/>
          <w:divBdr>
            <w:top w:val="none" w:sz="0" w:space="0" w:color="auto"/>
            <w:left w:val="none" w:sz="0" w:space="0" w:color="auto"/>
            <w:bottom w:val="none" w:sz="0" w:space="0" w:color="auto"/>
            <w:right w:val="none" w:sz="0" w:space="0" w:color="auto"/>
          </w:divBdr>
        </w:div>
      </w:divsChild>
    </w:div>
    <w:div w:id="24907432">
      <w:bodyDiv w:val="1"/>
      <w:marLeft w:val="0"/>
      <w:marRight w:val="0"/>
      <w:marTop w:val="0"/>
      <w:marBottom w:val="0"/>
      <w:divBdr>
        <w:top w:val="none" w:sz="0" w:space="0" w:color="auto"/>
        <w:left w:val="none" w:sz="0" w:space="0" w:color="auto"/>
        <w:bottom w:val="none" w:sz="0" w:space="0" w:color="auto"/>
        <w:right w:val="none" w:sz="0" w:space="0" w:color="auto"/>
      </w:divBdr>
    </w:div>
    <w:div w:id="25446465">
      <w:bodyDiv w:val="1"/>
      <w:marLeft w:val="0"/>
      <w:marRight w:val="0"/>
      <w:marTop w:val="0"/>
      <w:marBottom w:val="0"/>
      <w:divBdr>
        <w:top w:val="none" w:sz="0" w:space="0" w:color="auto"/>
        <w:left w:val="none" w:sz="0" w:space="0" w:color="auto"/>
        <w:bottom w:val="none" w:sz="0" w:space="0" w:color="auto"/>
        <w:right w:val="none" w:sz="0" w:space="0" w:color="auto"/>
      </w:divBdr>
    </w:div>
    <w:div w:id="27604786">
      <w:bodyDiv w:val="1"/>
      <w:marLeft w:val="0"/>
      <w:marRight w:val="0"/>
      <w:marTop w:val="0"/>
      <w:marBottom w:val="0"/>
      <w:divBdr>
        <w:top w:val="none" w:sz="0" w:space="0" w:color="auto"/>
        <w:left w:val="none" w:sz="0" w:space="0" w:color="auto"/>
        <w:bottom w:val="none" w:sz="0" w:space="0" w:color="auto"/>
        <w:right w:val="none" w:sz="0" w:space="0" w:color="auto"/>
      </w:divBdr>
    </w:div>
    <w:div w:id="27609863">
      <w:bodyDiv w:val="1"/>
      <w:marLeft w:val="0"/>
      <w:marRight w:val="0"/>
      <w:marTop w:val="0"/>
      <w:marBottom w:val="0"/>
      <w:divBdr>
        <w:top w:val="none" w:sz="0" w:space="0" w:color="auto"/>
        <w:left w:val="none" w:sz="0" w:space="0" w:color="auto"/>
        <w:bottom w:val="none" w:sz="0" w:space="0" w:color="auto"/>
        <w:right w:val="none" w:sz="0" w:space="0" w:color="auto"/>
      </w:divBdr>
    </w:div>
    <w:div w:id="31731427">
      <w:bodyDiv w:val="1"/>
      <w:marLeft w:val="0"/>
      <w:marRight w:val="0"/>
      <w:marTop w:val="0"/>
      <w:marBottom w:val="0"/>
      <w:divBdr>
        <w:top w:val="none" w:sz="0" w:space="0" w:color="auto"/>
        <w:left w:val="none" w:sz="0" w:space="0" w:color="auto"/>
        <w:bottom w:val="none" w:sz="0" w:space="0" w:color="auto"/>
        <w:right w:val="none" w:sz="0" w:space="0" w:color="auto"/>
      </w:divBdr>
    </w:div>
    <w:div w:id="32390882">
      <w:bodyDiv w:val="1"/>
      <w:marLeft w:val="0"/>
      <w:marRight w:val="0"/>
      <w:marTop w:val="0"/>
      <w:marBottom w:val="0"/>
      <w:divBdr>
        <w:top w:val="none" w:sz="0" w:space="0" w:color="auto"/>
        <w:left w:val="none" w:sz="0" w:space="0" w:color="auto"/>
        <w:bottom w:val="none" w:sz="0" w:space="0" w:color="auto"/>
        <w:right w:val="none" w:sz="0" w:space="0" w:color="auto"/>
      </w:divBdr>
    </w:div>
    <w:div w:id="35013346">
      <w:bodyDiv w:val="1"/>
      <w:marLeft w:val="0"/>
      <w:marRight w:val="0"/>
      <w:marTop w:val="0"/>
      <w:marBottom w:val="0"/>
      <w:divBdr>
        <w:top w:val="none" w:sz="0" w:space="0" w:color="auto"/>
        <w:left w:val="none" w:sz="0" w:space="0" w:color="auto"/>
        <w:bottom w:val="none" w:sz="0" w:space="0" w:color="auto"/>
        <w:right w:val="none" w:sz="0" w:space="0" w:color="auto"/>
      </w:divBdr>
    </w:div>
    <w:div w:id="36587351">
      <w:bodyDiv w:val="1"/>
      <w:marLeft w:val="0"/>
      <w:marRight w:val="0"/>
      <w:marTop w:val="0"/>
      <w:marBottom w:val="0"/>
      <w:divBdr>
        <w:top w:val="none" w:sz="0" w:space="0" w:color="auto"/>
        <w:left w:val="none" w:sz="0" w:space="0" w:color="auto"/>
        <w:bottom w:val="none" w:sz="0" w:space="0" w:color="auto"/>
        <w:right w:val="none" w:sz="0" w:space="0" w:color="auto"/>
      </w:divBdr>
    </w:div>
    <w:div w:id="39212668">
      <w:bodyDiv w:val="1"/>
      <w:marLeft w:val="0"/>
      <w:marRight w:val="0"/>
      <w:marTop w:val="0"/>
      <w:marBottom w:val="0"/>
      <w:divBdr>
        <w:top w:val="none" w:sz="0" w:space="0" w:color="auto"/>
        <w:left w:val="none" w:sz="0" w:space="0" w:color="auto"/>
        <w:bottom w:val="none" w:sz="0" w:space="0" w:color="auto"/>
        <w:right w:val="none" w:sz="0" w:space="0" w:color="auto"/>
      </w:divBdr>
    </w:div>
    <w:div w:id="40060229">
      <w:bodyDiv w:val="1"/>
      <w:marLeft w:val="0"/>
      <w:marRight w:val="0"/>
      <w:marTop w:val="0"/>
      <w:marBottom w:val="0"/>
      <w:divBdr>
        <w:top w:val="none" w:sz="0" w:space="0" w:color="auto"/>
        <w:left w:val="none" w:sz="0" w:space="0" w:color="auto"/>
        <w:bottom w:val="none" w:sz="0" w:space="0" w:color="auto"/>
        <w:right w:val="none" w:sz="0" w:space="0" w:color="auto"/>
      </w:divBdr>
    </w:div>
    <w:div w:id="41288937">
      <w:bodyDiv w:val="1"/>
      <w:marLeft w:val="0"/>
      <w:marRight w:val="0"/>
      <w:marTop w:val="0"/>
      <w:marBottom w:val="0"/>
      <w:divBdr>
        <w:top w:val="none" w:sz="0" w:space="0" w:color="auto"/>
        <w:left w:val="none" w:sz="0" w:space="0" w:color="auto"/>
        <w:bottom w:val="none" w:sz="0" w:space="0" w:color="auto"/>
        <w:right w:val="none" w:sz="0" w:space="0" w:color="auto"/>
      </w:divBdr>
    </w:div>
    <w:div w:id="42022138">
      <w:bodyDiv w:val="1"/>
      <w:marLeft w:val="0"/>
      <w:marRight w:val="0"/>
      <w:marTop w:val="0"/>
      <w:marBottom w:val="0"/>
      <w:divBdr>
        <w:top w:val="none" w:sz="0" w:space="0" w:color="auto"/>
        <w:left w:val="none" w:sz="0" w:space="0" w:color="auto"/>
        <w:bottom w:val="none" w:sz="0" w:space="0" w:color="auto"/>
        <w:right w:val="none" w:sz="0" w:space="0" w:color="auto"/>
      </w:divBdr>
    </w:div>
    <w:div w:id="43608034">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5683930">
      <w:bodyDiv w:val="1"/>
      <w:marLeft w:val="0"/>
      <w:marRight w:val="0"/>
      <w:marTop w:val="0"/>
      <w:marBottom w:val="0"/>
      <w:divBdr>
        <w:top w:val="none" w:sz="0" w:space="0" w:color="auto"/>
        <w:left w:val="none" w:sz="0" w:space="0" w:color="auto"/>
        <w:bottom w:val="none" w:sz="0" w:space="0" w:color="auto"/>
        <w:right w:val="none" w:sz="0" w:space="0" w:color="auto"/>
      </w:divBdr>
    </w:div>
    <w:div w:id="47537412">
      <w:bodyDiv w:val="1"/>
      <w:marLeft w:val="0"/>
      <w:marRight w:val="0"/>
      <w:marTop w:val="0"/>
      <w:marBottom w:val="0"/>
      <w:divBdr>
        <w:top w:val="none" w:sz="0" w:space="0" w:color="auto"/>
        <w:left w:val="none" w:sz="0" w:space="0" w:color="auto"/>
        <w:bottom w:val="none" w:sz="0" w:space="0" w:color="auto"/>
        <w:right w:val="none" w:sz="0" w:space="0" w:color="auto"/>
      </w:divBdr>
    </w:div>
    <w:div w:id="47733214">
      <w:bodyDiv w:val="1"/>
      <w:marLeft w:val="0"/>
      <w:marRight w:val="0"/>
      <w:marTop w:val="0"/>
      <w:marBottom w:val="0"/>
      <w:divBdr>
        <w:top w:val="none" w:sz="0" w:space="0" w:color="auto"/>
        <w:left w:val="none" w:sz="0" w:space="0" w:color="auto"/>
        <w:bottom w:val="none" w:sz="0" w:space="0" w:color="auto"/>
        <w:right w:val="none" w:sz="0" w:space="0" w:color="auto"/>
      </w:divBdr>
    </w:div>
    <w:div w:id="48187510">
      <w:bodyDiv w:val="1"/>
      <w:marLeft w:val="0"/>
      <w:marRight w:val="0"/>
      <w:marTop w:val="0"/>
      <w:marBottom w:val="0"/>
      <w:divBdr>
        <w:top w:val="none" w:sz="0" w:space="0" w:color="auto"/>
        <w:left w:val="none" w:sz="0" w:space="0" w:color="auto"/>
        <w:bottom w:val="none" w:sz="0" w:space="0" w:color="auto"/>
        <w:right w:val="none" w:sz="0" w:space="0" w:color="auto"/>
      </w:divBdr>
    </w:div>
    <w:div w:id="49351307">
      <w:bodyDiv w:val="1"/>
      <w:marLeft w:val="0"/>
      <w:marRight w:val="0"/>
      <w:marTop w:val="0"/>
      <w:marBottom w:val="0"/>
      <w:divBdr>
        <w:top w:val="none" w:sz="0" w:space="0" w:color="auto"/>
        <w:left w:val="none" w:sz="0" w:space="0" w:color="auto"/>
        <w:bottom w:val="none" w:sz="0" w:space="0" w:color="auto"/>
        <w:right w:val="none" w:sz="0" w:space="0" w:color="auto"/>
      </w:divBdr>
    </w:div>
    <w:div w:id="50856328">
      <w:bodyDiv w:val="1"/>
      <w:marLeft w:val="0"/>
      <w:marRight w:val="0"/>
      <w:marTop w:val="0"/>
      <w:marBottom w:val="0"/>
      <w:divBdr>
        <w:top w:val="none" w:sz="0" w:space="0" w:color="auto"/>
        <w:left w:val="none" w:sz="0" w:space="0" w:color="auto"/>
        <w:bottom w:val="none" w:sz="0" w:space="0" w:color="auto"/>
        <w:right w:val="none" w:sz="0" w:space="0" w:color="auto"/>
      </w:divBdr>
    </w:div>
    <w:div w:id="56369854">
      <w:bodyDiv w:val="1"/>
      <w:marLeft w:val="0"/>
      <w:marRight w:val="0"/>
      <w:marTop w:val="0"/>
      <w:marBottom w:val="0"/>
      <w:divBdr>
        <w:top w:val="none" w:sz="0" w:space="0" w:color="auto"/>
        <w:left w:val="none" w:sz="0" w:space="0" w:color="auto"/>
        <w:bottom w:val="none" w:sz="0" w:space="0" w:color="auto"/>
        <w:right w:val="none" w:sz="0" w:space="0" w:color="auto"/>
      </w:divBdr>
    </w:div>
    <w:div w:id="57556124">
      <w:bodyDiv w:val="1"/>
      <w:marLeft w:val="0"/>
      <w:marRight w:val="0"/>
      <w:marTop w:val="0"/>
      <w:marBottom w:val="0"/>
      <w:divBdr>
        <w:top w:val="none" w:sz="0" w:space="0" w:color="auto"/>
        <w:left w:val="none" w:sz="0" w:space="0" w:color="auto"/>
        <w:bottom w:val="none" w:sz="0" w:space="0" w:color="auto"/>
        <w:right w:val="none" w:sz="0" w:space="0" w:color="auto"/>
      </w:divBdr>
    </w:div>
    <w:div w:id="61681508">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4842345">
      <w:bodyDiv w:val="1"/>
      <w:marLeft w:val="0"/>
      <w:marRight w:val="0"/>
      <w:marTop w:val="0"/>
      <w:marBottom w:val="0"/>
      <w:divBdr>
        <w:top w:val="none" w:sz="0" w:space="0" w:color="auto"/>
        <w:left w:val="none" w:sz="0" w:space="0" w:color="auto"/>
        <w:bottom w:val="none" w:sz="0" w:space="0" w:color="auto"/>
        <w:right w:val="none" w:sz="0" w:space="0" w:color="auto"/>
      </w:divBdr>
    </w:div>
    <w:div w:id="65688099">
      <w:bodyDiv w:val="1"/>
      <w:marLeft w:val="0"/>
      <w:marRight w:val="0"/>
      <w:marTop w:val="0"/>
      <w:marBottom w:val="0"/>
      <w:divBdr>
        <w:top w:val="none" w:sz="0" w:space="0" w:color="auto"/>
        <w:left w:val="none" w:sz="0" w:space="0" w:color="auto"/>
        <w:bottom w:val="none" w:sz="0" w:space="0" w:color="auto"/>
        <w:right w:val="none" w:sz="0" w:space="0" w:color="auto"/>
      </w:divBdr>
    </w:div>
    <w:div w:id="67196762">
      <w:bodyDiv w:val="1"/>
      <w:marLeft w:val="0"/>
      <w:marRight w:val="0"/>
      <w:marTop w:val="0"/>
      <w:marBottom w:val="0"/>
      <w:divBdr>
        <w:top w:val="none" w:sz="0" w:space="0" w:color="auto"/>
        <w:left w:val="none" w:sz="0" w:space="0" w:color="auto"/>
        <w:bottom w:val="none" w:sz="0" w:space="0" w:color="auto"/>
        <w:right w:val="none" w:sz="0" w:space="0" w:color="auto"/>
      </w:divBdr>
    </w:div>
    <w:div w:id="70005691">
      <w:bodyDiv w:val="1"/>
      <w:marLeft w:val="0"/>
      <w:marRight w:val="0"/>
      <w:marTop w:val="0"/>
      <w:marBottom w:val="0"/>
      <w:divBdr>
        <w:top w:val="none" w:sz="0" w:space="0" w:color="auto"/>
        <w:left w:val="none" w:sz="0" w:space="0" w:color="auto"/>
        <w:bottom w:val="none" w:sz="0" w:space="0" w:color="auto"/>
        <w:right w:val="none" w:sz="0" w:space="0" w:color="auto"/>
      </w:divBdr>
    </w:div>
    <w:div w:id="71197550">
      <w:bodyDiv w:val="1"/>
      <w:marLeft w:val="0"/>
      <w:marRight w:val="0"/>
      <w:marTop w:val="0"/>
      <w:marBottom w:val="0"/>
      <w:divBdr>
        <w:top w:val="none" w:sz="0" w:space="0" w:color="auto"/>
        <w:left w:val="none" w:sz="0" w:space="0" w:color="auto"/>
        <w:bottom w:val="none" w:sz="0" w:space="0" w:color="auto"/>
        <w:right w:val="none" w:sz="0" w:space="0" w:color="auto"/>
      </w:divBdr>
    </w:div>
    <w:div w:id="74281420">
      <w:bodyDiv w:val="1"/>
      <w:marLeft w:val="0"/>
      <w:marRight w:val="0"/>
      <w:marTop w:val="0"/>
      <w:marBottom w:val="0"/>
      <w:divBdr>
        <w:top w:val="none" w:sz="0" w:space="0" w:color="auto"/>
        <w:left w:val="none" w:sz="0" w:space="0" w:color="auto"/>
        <w:bottom w:val="none" w:sz="0" w:space="0" w:color="auto"/>
        <w:right w:val="none" w:sz="0" w:space="0" w:color="auto"/>
      </w:divBdr>
    </w:div>
    <w:div w:id="74283937">
      <w:bodyDiv w:val="1"/>
      <w:marLeft w:val="0"/>
      <w:marRight w:val="0"/>
      <w:marTop w:val="0"/>
      <w:marBottom w:val="0"/>
      <w:divBdr>
        <w:top w:val="none" w:sz="0" w:space="0" w:color="auto"/>
        <w:left w:val="none" w:sz="0" w:space="0" w:color="auto"/>
        <w:bottom w:val="none" w:sz="0" w:space="0" w:color="auto"/>
        <w:right w:val="none" w:sz="0" w:space="0" w:color="auto"/>
      </w:divBdr>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79955006">
      <w:bodyDiv w:val="1"/>
      <w:marLeft w:val="0"/>
      <w:marRight w:val="0"/>
      <w:marTop w:val="0"/>
      <w:marBottom w:val="0"/>
      <w:divBdr>
        <w:top w:val="none" w:sz="0" w:space="0" w:color="auto"/>
        <w:left w:val="none" w:sz="0" w:space="0" w:color="auto"/>
        <w:bottom w:val="none" w:sz="0" w:space="0" w:color="auto"/>
        <w:right w:val="none" w:sz="0" w:space="0" w:color="auto"/>
      </w:divBdr>
    </w:div>
    <w:div w:id="80415485">
      <w:bodyDiv w:val="1"/>
      <w:marLeft w:val="0"/>
      <w:marRight w:val="0"/>
      <w:marTop w:val="0"/>
      <w:marBottom w:val="0"/>
      <w:divBdr>
        <w:top w:val="none" w:sz="0" w:space="0" w:color="auto"/>
        <w:left w:val="none" w:sz="0" w:space="0" w:color="auto"/>
        <w:bottom w:val="none" w:sz="0" w:space="0" w:color="auto"/>
        <w:right w:val="none" w:sz="0" w:space="0" w:color="auto"/>
      </w:divBdr>
    </w:div>
    <w:div w:id="82580061">
      <w:bodyDiv w:val="1"/>
      <w:marLeft w:val="0"/>
      <w:marRight w:val="0"/>
      <w:marTop w:val="0"/>
      <w:marBottom w:val="0"/>
      <w:divBdr>
        <w:top w:val="none" w:sz="0" w:space="0" w:color="auto"/>
        <w:left w:val="none" w:sz="0" w:space="0" w:color="auto"/>
        <w:bottom w:val="none" w:sz="0" w:space="0" w:color="auto"/>
        <w:right w:val="none" w:sz="0" w:space="0" w:color="auto"/>
      </w:divBdr>
    </w:div>
    <w:div w:id="85350238">
      <w:bodyDiv w:val="1"/>
      <w:marLeft w:val="0"/>
      <w:marRight w:val="0"/>
      <w:marTop w:val="0"/>
      <w:marBottom w:val="0"/>
      <w:divBdr>
        <w:top w:val="none" w:sz="0" w:space="0" w:color="auto"/>
        <w:left w:val="none" w:sz="0" w:space="0" w:color="auto"/>
        <w:bottom w:val="none" w:sz="0" w:space="0" w:color="auto"/>
        <w:right w:val="none" w:sz="0" w:space="0" w:color="auto"/>
      </w:divBdr>
    </w:div>
    <w:div w:id="87581727">
      <w:bodyDiv w:val="1"/>
      <w:marLeft w:val="0"/>
      <w:marRight w:val="0"/>
      <w:marTop w:val="0"/>
      <w:marBottom w:val="0"/>
      <w:divBdr>
        <w:top w:val="none" w:sz="0" w:space="0" w:color="auto"/>
        <w:left w:val="none" w:sz="0" w:space="0" w:color="auto"/>
        <w:bottom w:val="none" w:sz="0" w:space="0" w:color="auto"/>
        <w:right w:val="none" w:sz="0" w:space="0" w:color="auto"/>
      </w:divBdr>
    </w:div>
    <w:div w:id="91898251">
      <w:bodyDiv w:val="1"/>
      <w:marLeft w:val="0"/>
      <w:marRight w:val="0"/>
      <w:marTop w:val="0"/>
      <w:marBottom w:val="0"/>
      <w:divBdr>
        <w:top w:val="none" w:sz="0" w:space="0" w:color="auto"/>
        <w:left w:val="none" w:sz="0" w:space="0" w:color="auto"/>
        <w:bottom w:val="none" w:sz="0" w:space="0" w:color="auto"/>
        <w:right w:val="none" w:sz="0" w:space="0" w:color="auto"/>
      </w:divBdr>
    </w:div>
    <w:div w:id="97870371">
      <w:bodyDiv w:val="1"/>
      <w:marLeft w:val="0"/>
      <w:marRight w:val="0"/>
      <w:marTop w:val="0"/>
      <w:marBottom w:val="0"/>
      <w:divBdr>
        <w:top w:val="none" w:sz="0" w:space="0" w:color="auto"/>
        <w:left w:val="none" w:sz="0" w:space="0" w:color="auto"/>
        <w:bottom w:val="none" w:sz="0" w:space="0" w:color="auto"/>
        <w:right w:val="none" w:sz="0" w:space="0" w:color="auto"/>
      </w:divBdr>
    </w:div>
    <w:div w:id="99643768">
      <w:bodyDiv w:val="1"/>
      <w:marLeft w:val="0"/>
      <w:marRight w:val="0"/>
      <w:marTop w:val="0"/>
      <w:marBottom w:val="0"/>
      <w:divBdr>
        <w:top w:val="none" w:sz="0" w:space="0" w:color="auto"/>
        <w:left w:val="none" w:sz="0" w:space="0" w:color="auto"/>
        <w:bottom w:val="none" w:sz="0" w:space="0" w:color="auto"/>
        <w:right w:val="none" w:sz="0" w:space="0" w:color="auto"/>
      </w:divBdr>
    </w:div>
    <w:div w:id="104925680">
      <w:bodyDiv w:val="1"/>
      <w:marLeft w:val="0"/>
      <w:marRight w:val="0"/>
      <w:marTop w:val="0"/>
      <w:marBottom w:val="0"/>
      <w:divBdr>
        <w:top w:val="none" w:sz="0" w:space="0" w:color="auto"/>
        <w:left w:val="none" w:sz="0" w:space="0" w:color="auto"/>
        <w:bottom w:val="none" w:sz="0" w:space="0" w:color="auto"/>
        <w:right w:val="none" w:sz="0" w:space="0" w:color="auto"/>
      </w:divBdr>
    </w:div>
    <w:div w:id="106195918">
      <w:bodyDiv w:val="1"/>
      <w:marLeft w:val="0"/>
      <w:marRight w:val="0"/>
      <w:marTop w:val="0"/>
      <w:marBottom w:val="0"/>
      <w:divBdr>
        <w:top w:val="none" w:sz="0" w:space="0" w:color="auto"/>
        <w:left w:val="none" w:sz="0" w:space="0" w:color="auto"/>
        <w:bottom w:val="none" w:sz="0" w:space="0" w:color="auto"/>
        <w:right w:val="none" w:sz="0" w:space="0" w:color="auto"/>
      </w:divBdr>
    </w:div>
    <w:div w:id="107969064">
      <w:bodyDiv w:val="1"/>
      <w:marLeft w:val="0"/>
      <w:marRight w:val="0"/>
      <w:marTop w:val="0"/>
      <w:marBottom w:val="0"/>
      <w:divBdr>
        <w:top w:val="none" w:sz="0" w:space="0" w:color="auto"/>
        <w:left w:val="none" w:sz="0" w:space="0" w:color="auto"/>
        <w:bottom w:val="none" w:sz="0" w:space="0" w:color="auto"/>
        <w:right w:val="none" w:sz="0" w:space="0" w:color="auto"/>
      </w:divBdr>
    </w:div>
    <w:div w:id="110393738">
      <w:bodyDiv w:val="1"/>
      <w:marLeft w:val="0"/>
      <w:marRight w:val="0"/>
      <w:marTop w:val="0"/>
      <w:marBottom w:val="0"/>
      <w:divBdr>
        <w:top w:val="none" w:sz="0" w:space="0" w:color="auto"/>
        <w:left w:val="none" w:sz="0" w:space="0" w:color="auto"/>
        <w:bottom w:val="none" w:sz="0" w:space="0" w:color="auto"/>
        <w:right w:val="none" w:sz="0" w:space="0" w:color="auto"/>
      </w:divBdr>
    </w:div>
    <w:div w:id="115103945">
      <w:bodyDiv w:val="1"/>
      <w:marLeft w:val="0"/>
      <w:marRight w:val="0"/>
      <w:marTop w:val="0"/>
      <w:marBottom w:val="0"/>
      <w:divBdr>
        <w:top w:val="none" w:sz="0" w:space="0" w:color="auto"/>
        <w:left w:val="none" w:sz="0" w:space="0" w:color="auto"/>
        <w:bottom w:val="none" w:sz="0" w:space="0" w:color="auto"/>
        <w:right w:val="none" w:sz="0" w:space="0" w:color="auto"/>
      </w:divBdr>
    </w:div>
    <w:div w:id="115758952">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30178202">
      <w:bodyDiv w:val="1"/>
      <w:marLeft w:val="0"/>
      <w:marRight w:val="0"/>
      <w:marTop w:val="0"/>
      <w:marBottom w:val="0"/>
      <w:divBdr>
        <w:top w:val="none" w:sz="0" w:space="0" w:color="auto"/>
        <w:left w:val="none" w:sz="0" w:space="0" w:color="auto"/>
        <w:bottom w:val="none" w:sz="0" w:space="0" w:color="auto"/>
        <w:right w:val="none" w:sz="0" w:space="0" w:color="auto"/>
      </w:divBdr>
    </w:div>
    <w:div w:id="134300695">
      <w:bodyDiv w:val="1"/>
      <w:marLeft w:val="0"/>
      <w:marRight w:val="0"/>
      <w:marTop w:val="0"/>
      <w:marBottom w:val="0"/>
      <w:divBdr>
        <w:top w:val="none" w:sz="0" w:space="0" w:color="auto"/>
        <w:left w:val="none" w:sz="0" w:space="0" w:color="auto"/>
        <w:bottom w:val="none" w:sz="0" w:space="0" w:color="auto"/>
        <w:right w:val="none" w:sz="0" w:space="0" w:color="auto"/>
      </w:divBdr>
    </w:div>
    <w:div w:id="137847952">
      <w:bodyDiv w:val="1"/>
      <w:marLeft w:val="0"/>
      <w:marRight w:val="0"/>
      <w:marTop w:val="0"/>
      <w:marBottom w:val="0"/>
      <w:divBdr>
        <w:top w:val="none" w:sz="0" w:space="0" w:color="auto"/>
        <w:left w:val="none" w:sz="0" w:space="0" w:color="auto"/>
        <w:bottom w:val="none" w:sz="0" w:space="0" w:color="auto"/>
        <w:right w:val="none" w:sz="0" w:space="0" w:color="auto"/>
      </w:divBdr>
    </w:div>
    <w:div w:id="137957483">
      <w:bodyDiv w:val="1"/>
      <w:marLeft w:val="0"/>
      <w:marRight w:val="0"/>
      <w:marTop w:val="0"/>
      <w:marBottom w:val="0"/>
      <w:divBdr>
        <w:top w:val="none" w:sz="0" w:space="0" w:color="auto"/>
        <w:left w:val="none" w:sz="0" w:space="0" w:color="auto"/>
        <w:bottom w:val="none" w:sz="0" w:space="0" w:color="auto"/>
        <w:right w:val="none" w:sz="0" w:space="0" w:color="auto"/>
      </w:divBdr>
    </w:div>
    <w:div w:id="138039221">
      <w:bodyDiv w:val="1"/>
      <w:marLeft w:val="0"/>
      <w:marRight w:val="0"/>
      <w:marTop w:val="0"/>
      <w:marBottom w:val="0"/>
      <w:divBdr>
        <w:top w:val="none" w:sz="0" w:space="0" w:color="auto"/>
        <w:left w:val="none" w:sz="0" w:space="0" w:color="auto"/>
        <w:bottom w:val="none" w:sz="0" w:space="0" w:color="auto"/>
        <w:right w:val="none" w:sz="0" w:space="0" w:color="auto"/>
      </w:divBdr>
    </w:div>
    <w:div w:id="14439609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52186718">
      <w:bodyDiv w:val="1"/>
      <w:marLeft w:val="0"/>
      <w:marRight w:val="0"/>
      <w:marTop w:val="0"/>
      <w:marBottom w:val="0"/>
      <w:divBdr>
        <w:top w:val="none" w:sz="0" w:space="0" w:color="auto"/>
        <w:left w:val="none" w:sz="0" w:space="0" w:color="auto"/>
        <w:bottom w:val="none" w:sz="0" w:space="0" w:color="auto"/>
        <w:right w:val="none" w:sz="0" w:space="0" w:color="auto"/>
      </w:divBdr>
    </w:div>
    <w:div w:id="152648845">
      <w:bodyDiv w:val="1"/>
      <w:marLeft w:val="0"/>
      <w:marRight w:val="0"/>
      <w:marTop w:val="0"/>
      <w:marBottom w:val="0"/>
      <w:divBdr>
        <w:top w:val="none" w:sz="0" w:space="0" w:color="auto"/>
        <w:left w:val="none" w:sz="0" w:space="0" w:color="auto"/>
        <w:bottom w:val="none" w:sz="0" w:space="0" w:color="auto"/>
        <w:right w:val="none" w:sz="0" w:space="0" w:color="auto"/>
      </w:divBdr>
    </w:div>
    <w:div w:id="154422606">
      <w:bodyDiv w:val="1"/>
      <w:marLeft w:val="0"/>
      <w:marRight w:val="0"/>
      <w:marTop w:val="0"/>
      <w:marBottom w:val="0"/>
      <w:divBdr>
        <w:top w:val="none" w:sz="0" w:space="0" w:color="auto"/>
        <w:left w:val="none" w:sz="0" w:space="0" w:color="auto"/>
        <w:bottom w:val="none" w:sz="0" w:space="0" w:color="auto"/>
        <w:right w:val="none" w:sz="0" w:space="0" w:color="auto"/>
      </w:divBdr>
    </w:div>
    <w:div w:id="154540977">
      <w:bodyDiv w:val="1"/>
      <w:marLeft w:val="0"/>
      <w:marRight w:val="0"/>
      <w:marTop w:val="0"/>
      <w:marBottom w:val="0"/>
      <w:divBdr>
        <w:top w:val="none" w:sz="0" w:space="0" w:color="auto"/>
        <w:left w:val="none" w:sz="0" w:space="0" w:color="auto"/>
        <w:bottom w:val="none" w:sz="0" w:space="0" w:color="auto"/>
        <w:right w:val="none" w:sz="0" w:space="0" w:color="auto"/>
      </w:divBdr>
    </w:div>
    <w:div w:id="155154310">
      <w:bodyDiv w:val="1"/>
      <w:marLeft w:val="0"/>
      <w:marRight w:val="0"/>
      <w:marTop w:val="0"/>
      <w:marBottom w:val="0"/>
      <w:divBdr>
        <w:top w:val="none" w:sz="0" w:space="0" w:color="auto"/>
        <w:left w:val="none" w:sz="0" w:space="0" w:color="auto"/>
        <w:bottom w:val="none" w:sz="0" w:space="0" w:color="auto"/>
        <w:right w:val="none" w:sz="0" w:space="0" w:color="auto"/>
      </w:divBdr>
    </w:div>
    <w:div w:id="165436488">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173343624">
      <w:bodyDiv w:val="1"/>
      <w:marLeft w:val="0"/>
      <w:marRight w:val="0"/>
      <w:marTop w:val="0"/>
      <w:marBottom w:val="0"/>
      <w:divBdr>
        <w:top w:val="none" w:sz="0" w:space="0" w:color="auto"/>
        <w:left w:val="none" w:sz="0" w:space="0" w:color="auto"/>
        <w:bottom w:val="none" w:sz="0" w:space="0" w:color="auto"/>
        <w:right w:val="none" w:sz="0" w:space="0" w:color="auto"/>
      </w:divBdr>
    </w:div>
    <w:div w:id="173883635">
      <w:bodyDiv w:val="1"/>
      <w:marLeft w:val="0"/>
      <w:marRight w:val="0"/>
      <w:marTop w:val="0"/>
      <w:marBottom w:val="0"/>
      <w:divBdr>
        <w:top w:val="none" w:sz="0" w:space="0" w:color="auto"/>
        <w:left w:val="none" w:sz="0" w:space="0" w:color="auto"/>
        <w:bottom w:val="none" w:sz="0" w:space="0" w:color="auto"/>
        <w:right w:val="none" w:sz="0" w:space="0" w:color="auto"/>
      </w:divBdr>
    </w:div>
    <w:div w:id="176621621">
      <w:bodyDiv w:val="1"/>
      <w:marLeft w:val="0"/>
      <w:marRight w:val="0"/>
      <w:marTop w:val="0"/>
      <w:marBottom w:val="0"/>
      <w:divBdr>
        <w:top w:val="none" w:sz="0" w:space="0" w:color="auto"/>
        <w:left w:val="none" w:sz="0" w:space="0" w:color="auto"/>
        <w:bottom w:val="none" w:sz="0" w:space="0" w:color="auto"/>
        <w:right w:val="none" w:sz="0" w:space="0" w:color="auto"/>
      </w:divBdr>
    </w:div>
    <w:div w:id="177668521">
      <w:bodyDiv w:val="1"/>
      <w:marLeft w:val="0"/>
      <w:marRight w:val="0"/>
      <w:marTop w:val="0"/>
      <w:marBottom w:val="0"/>
      <w:divBdr>
        <w:top w:val="none" w:sz="0" w:space="0" w:color="auto"/>
        <w:left w:val="none" w:sz="0" w:space="0" w:color="auto"/>
        <w:bottom w:val="none" w:sz="0" w:space="0" w:color="auto"/>
        <w:right w:val="none" w:sz="0" w:space="0" w:color="auto"/>
      </w:divBdr>
    </w:div>
    <w:div w:id="179248979">
      <w:bodyDiv w:val="1"/>
      <w:marLeft w:val="0"/>
      <w:marRight w:val="0"/>
      <w:marTop w:val="0"/>
      <w:marBottom w:val="0"/>
      <w:divBdr>
        <w:top w:val="none" w:sz="0" w:space="0" w:color="auto"/>
        <w:left w:val="none" w:sz="0" w:space="0" w:color="auto"/>
        <w:bottom w:val="none" w:sz="0" w:space="0" w:color="auto"/>
        <w:right w:val="none" w:sz="0" w:space="0" w:color="auto"/>
      </w:divBdr>
    </w:div>
    <w:div w:id="183832448">
      <w:bodyDiv w:val="1"/>
      <w:marLeft w:val="0"/>
      <w:marRight w:val="0"/>
      <w:marTop w:val="0"/>
      <w:marBottom w:val="0"/>
      <w:divBdr>
        <w:top w:val="none" w:sz="0" w:space="0" w:color="auto"/>
        <w:left w:val="none" w:sz="0" w:space="0" w:color="auto"/>
        <w:bottom w:val="none" w:sz="0" w:space="0" w:color="auto"/>
        <w:right w:val="none" w:sz="0" w:space="0" w:color="auto"/>
      </w:divBdr>
    </w:div>
    <w:div w:id="184250816">
      <w:bodyDiv w:val="1"/>
      <w:marLeft w:val="0"/>
      <w:marRight w:val="0"/>
      <w:marTop w:val="0"/>
      <w:marBottom w:val="0"/>
      <w:divBdr>
        <w:top w:val="none" w:sz="0" w:space="0" w:color="auto"/>
        <w:left w:val="none" w:sz="0" w:space="0" w:color="auto"/>
        <w:bottom w:val="none" w:sz="0" w:space="0" w:color="auto"/>
        <w:right w:val="none" w:sz="0" w:space="0" w:color="auto"/>
      </w:divBdr>
    </w:div>
    <w:div w:id="188571350">
      <w:bodyDiv w:val="1"/>
      <w:marLeft w:val="0"/>
      <w:marRight w:val="0"/>
      <w:marTop w:val="0"/>
      <w:marBottom w:val="0"/>
      <w:divBdr>
        <w:top w:val="none" w:sz="0" w:space="0" w:color="auto"/>
        <w:left w:val="none" w:sz="0" w:space="0" w:color="auto"/>
        <w:bottom w:val="none" w:sz="0" w:space="0" w:color="auto"/>
        <w:right w:val="none" w:sz="0" w:space="0" w:color="auto"/>
      </w:divBdr>
    </w:div>
    <w:div w:id="192808731">
      <w:bodyDiv w:val="1"/>
      <w:marLeft w:val="0"/>
      <w:marRight w:val="0"/>
      <w:marTop w:val="0"/>
      <w:marBottom w:val="0"/>
      <w:divBdr>
        <w:top w:val="none" w:sz="0" w:space="0" w:color="auto"/>
        <w:left w:val="none" w:sz="0" w:space="0" w:color="auto"/>
        <w:bottom w:val="none" w:sz="0" w:space="0" w:color="auto"/>
        <w:right w:val="none" w:sz="0" w:space="0" w:color="auto"/>
      </w:divBdr>
    </w:div>
    <w:div w:id="192810882">
      <w:bodyDiv w:val="1"/>
      <w:marLeft w:val="0"/>
      <w:marRight w:val="0"/>
      <w:marTop w:val="0"/>
      <w:marBottom w:val="0"/>
      <w:divBdr>
        <w:top w:val="none" w:sz="0" w:space="0" w:color="auto"/>
        <w:left w:val="none" w:sz="0" w:space="0" w:color="auto"/>
        <w:bottom w:val="none" w:sz="0" w:space="0" w:color="auto"/>
        <w:right w:val="none" w:sz="0" w:space="0" w:color="auto"/>
      </w:divBdr>
    </w:div>
    <w:div w:id="194272071">
      <w:bodyDiv w:val="1"/>
      <w:marLeft w:val="0"/>
      <w:marRight w:val="0"/>
      <w:marTop w:val="0"/>
      <w:marBottom w:val="0"/>
      <w:divBdr>
        <w:top w:val="none" w:sz="0" w:space="0" w:color="auto"/>
        <w:left w:val="none" w:sz="0" w:space="0" w:color="auto"/>
        <w:bottom w:val="none" w:sz="0" w:space="0" w:color="auto"/>
        <w:right w:val="none" w:sz="0" w:space="0" w:color="auto"/>
      </w:divBdr>
    </w:div>
    <w:div w:id="194975481">
      <w:bodyDiv w:val="1"/>
      <w:marLeft w:val="0"/>
      <w:marRight w:val="0"/>
      <w:marTop w:val="0"/>
      <w:marBottom w:val="0"/>
      <w:divBdr>
        <w:top w:val="none" w:sz="0" w:space="0" w:color="auto"/>
        <w:left w:val="none" w:sz="0" w:space="0" w:color="auto"/>
        <w:bottom w:val="none" w:sz="0" w:space="0" w:color="auto"/>
        <w:right w:val="none" w:sz="0" w:space="0" w:color="auto"/>
      </w:divBdr>
    </w:div>
    <w:div w:id="201212613">
      <w:bodyDiv w:val="1"/>
      <w:marLeft w:val="0"/>
      <w:marRight w:val="0"/>
      <w:marTop w:val="0"/>
      <w:marBottom w:val="0"/>
      <w:divBdr>
        <w:top w:val="none" w:sz="0" w:space="0" w:color="auto"/>
        <w:left w:val="none" w:sz="0" w:space="0" w:color="auto"/>
        <w:bottom w:val="none" w:sz="0" w:space="0" w:color="auto"/>
        <w:right w:val="none" w:sz="0" w:space="0" w:color="auto"/>
      </w:divBdr>
    </w:div>
    <w:div w:id="204761176">
      <w:bodyDiv w:val="1"/>
      <w:marLeft w:val="0"/>
      <w:marRight w:val="0"/>
      <w:marTop w:val="0"/>
      <w:marBottom w:val="0"/>
      <w:divBdr>
        <w:top w:val="none" w:sz="0" w:space="0" w:color="auto"/>
        <w:left w:val="none" w:sz="0" w:space="0" w:color="auto"/>
        <w:bottom w:val="none" w:sz="0" w:space="0" w:color="auto"/>
        <w:right w:val="none" w:sz="0" w:space="0" w:color="auto"/>
      </w:divBdr>
    </w:div>
    <w:div w:id="205341248">
      <w:bodyDiv w:val="1"/>
      <w:marLeft w:val="0"/>
      <w:marRight w:val="0"/>
      <w:marTop w:val="0"/>
      <w:marBottom w:val="0"/>
      <w:divBdr>
        <w:top w:val="none" w:sz="0" w:space="0" w:color="auto"/>
        <w:left w:val="none" w:sz="0" w:space="0" w:color="auto"/>
        <w:bottom w:val="none" w:sz="0" w:space="0" w:color="auto"/>
        <w:right w:val="none" w:sz="0" w:space="0" w:color="auto"/>
      </w:divBdr>
    </w:div>
    <w:div w:id="205803763">
      <w:bodyDiv w:val="1"/>
      <w:marLeft w:val="0"/>
      <w:marRight w:val="0"/>
      <w:marTop w:val="0"/>
      <w:marBottom w:val="0"/>
      <w:divBdr>
        <w:top w:val="none" w:sz="0" w:space="0" w:color="auto"/>
        <w:left w:val="none" w:sz="0" w:space="0" w:color="auto"/>
        <w:bottom w:val="none" w:sz="0" w:space="0" w:color="auto"/>
        <w:right w:val="none" w:sz="0" w:space="0" w:color="auto"/>
      </w:divBdr>
    </w:div>
    <w:div w:id="209077706">
      <w:bodyDiv w:val="1"/>
      <w:marLeft w:val="0"/>
      <w:marRight w:val="0"/>
      <w:marTop w:val="0"/>
      <w:marBottom w:val="0"/>
      <w:divBdr>
        <w:top w:val="none" w:sz="0" w:space="0" w:color="auto"/>
        <w:left w:val="none" w:sz="0" w:space="0" w:color="auto"/>
        <w:bottom w:val="none" w:sz="0" w:space="0" w:color="auto"/>
        <w:right w:val="none" w:sz="0" w:space="0" w:color="auto"/>
      </w:divBdr>
    </w:div>
    <w:div w:id="209271649">
      <w:bodyDiv w:val="1"/>
      <w:marLeft w:val="0"/>
      <w:marRight w:val="0"/>
      <w:marTop w:val="0"/>
      <w:marBottom w:val="0"/>
      <w:divBdr>
        <w:top w:val="none" w:sz="0" w:space="0" w:color="auto"/>
        <w:left w:val="none" w:sz="0" w:space="0" w:color="auto"/>
        <w:bottom w:val="none" w:sz="0" w:space="0" w:color="auto"/>
        <w:right w:val="none" w:sz="0" w:space="0" w:color="auto"/>
      </w:divBdr>
    </w:div>
    <w:div w:id="211237624">
      <w:bodyDiv w:val="1"/>
      <w:marLeft w:val="0"/>
      <w:marRight w:val="0"/>
      <w:marTop w:val="0"/>
      <w:marBottom w:val="0"/>
      <w:divBdr>
        <w:top w:val="none" w:sz="0" w:space="0" w:color="auto"/>
        <w:left w:val="none" w:sz="0" w:space="0" w:color="auto"/>
        <w:bottom w:val="none" w:sz="0" w:space="0" w:color="auto"/>
        <w:right w:val="none" w:sz="0" w:space="0" w:color="auto"/>
      </w:divBdr>
    </w:div>
    <w:div w:id="212886138">
      <w:bodyDiv w:val="1"/>
      <w:marLeft w:val="0"/>
      <w:marRight w:val="0"/>
      <w:marTop w:val="0"/>
      <w:marBottom w:val="0"/>
      <w:divBdr>
        <w:top w:val="none" w:sz="0" w:space="0" w:color="auto"/>
        <w:left w:val="none" w:sz="0" w:space="0" w:color="auto"/>
        <w:bottom w:val="none" w:sz="0" w:space="0" w:color="auto"/>
        <w:right w:val="none" w:sz="0" w:space="0" w:color="auto"/>
      </w:divBdr>
    </w:div>
    <w:div w:id="216473062">
      <w:bodyDiv w:val="1"/>
      <w:marLeft w:val="0"/>
      <w:marRight w:val="0"/>
      <w:marTop w:val="0"/>
      <w:marBottom w:val="0"/>
      <w:divBdr>
        <w:top w:val="none" w:sz="0" w:space="0" w:color="auto"/>
        <w:left w:val="none" w:sz="0" w:space="0" w:color="auto"/>
        <w:bottom w:val="none" w:sz="0" w:space="0" w:color="auto"/>
        <w:right w:val="none" w:sz="0" w:space="0" w:color="auto"/>
      </w:divBdr>
    </w:div>
    <w:div w:id="220332593">
      <w:bodyDiv w:val="1"/>
      <w:marLeft w:val="0"/>
      <w:marRight w:val="0"/>
      <w:marTop w:val="0"/>
      <w:marBottom w:val="0"/>
      <w:divBdr>
        <w:top w:val="none" w:sz="0" w:space="0" w:color="auto"/>
        <w:left w:val="none" w:sz="0" w:space="0" w:color="auto"/>
        <w:bottom w:val="none" w:sz="0" w:space="0" w:color="auto"/>
        <w:right w:val="none" w:sz="0" w:space="0" w:color="auto"/>
      </w:divBdr>
    </w:div>
    <w:div w:id="224489513">
      <w:bodyDiv w:val="1"/>
      <w:marLeft w:val="0"/>
      <w:marRight w:val="0"/>
      <w:marTop w:val="0"/>
      <w:marBottom w:val="0"/>
      <w:divBdr>
        <w:top w:val="none" w:sz="0" w:space="0" w:color="auto"/>
        <w:left w:val="none" w:sz="0" w:space="0" w:color="auto"/>
        <w:bottom w:val="none" w:sz="0" w:space="0" w:color="auto"/>
        <w:right w:val="none" w:sz="0" w:space="0" w:color="auto"/>
      </w:divBdr>
    </w:div>
    <w:div w:id="226692302">
      <w:bodyDiv w:val="1"/>
      <w:marLeft w:val="0"/>
      <w:marRight w:val="0"/>
      <w:marTop w:val="0"/>
      <w:marBottom w:val="0"/>
      <w:divBdr>
        <w:top w:val="none" w:sz="0" w:space="0" w:color="auto"/>
        <w:left w:val="none" w:sz="0" w:space="0" w:color="auto"/>
        <w:bottom w:val="none" w:sz="0" w:space="0" w:color="auto"/>
        <w:right w:val="none" w:sz="0" w:space="0" w:color="auto"/>
      </w:divBdr>
    </w:div>
    <w:div w:id="227501089">
      <w:bodyDiv w:val="1"/>
      <w:marLeft w:val="0"/>
      <w:marRight w:val="0"/>
      <w:marTop w:val="0"/>
      <w:marBottom w:val="0"/>
      <w:divBdr>
        <w:top w:val="none" w:sz="0" w:space="0" w:color="auto"/>
        <w:left w:val="none" w:sz="0" w:space="0" w:color="auto"/>
        <w:bottom w:val="none" w:sz="0" w:space="0" w:color="auto"/>
        <w:right w:val="none" w:sz="0" w:space="0" w:color="auto"/>
      </w:divBdr>
    </w:div>
    <w:div w:id="232814648">
      <w:bodyDiv w:val="1"/>
      <w:marLeft w:val="0"/>
      <w:marRight w:val="0"/>
      <w:marTop w:val="0"/>
      <w:marBottom w:val="0"/>
      <w:divBdr>
        <w:top w:val="none" w:sz="0" w:space="0" w:color="auto"/>
        <w:left w:val="none" w:sz="0" w:space="0" w:color="auto"/>
        <w:bottom w:val="none" w:sz="0" w:space="0" w:color="auto"/>
        <w:right w:val="none" w:sz="0" w:space="0" w:color="auto"/>
      </w:divBdr>
    </w:div>
    <w:div w:id="238708654">
      <w:bodyDiv w:val="1"/>
      <w:marLeft w:val="0"/>
      <w:marRight w:val="0"/>
      <w:marTop w:val="0"/>
      <w:marBottom w:val="0"/>
      <w:divBdr>
        <w:top w:val="none" w:sz="0" w:space="0" w:color="auto"/>
        <w:left w:val="none" w:sz="0" w:space="0" w:color="auto"/>
        <w:bottom w:val="none" w:sz="0" w:space="0" w:color="auto"/>
        <w:right w:val="none" w:sz="0" w:space="0" w:color="auto"/>
      </w:divBdr>
    </w:div>
    <w:div w:id="244271338">
      <w:bodyDiv w:val="1"/>
      <w:marLeft w:val="0"/>
      <w:marRight w:val="0"/>
      <w:marTop w:val="0"/>
      <w:marBottom w:val="0"/>
      <w:divBdr>
        <w:top w:val="none" w:sz="0" w:space="0" w:color="auto"/>
        <w:left w:val="none" w:sz="0" w:space="0" w:color="auto"/>
        <w:bottom w:val="none" w:sz="0" w:space="0" w:color="auto"/>
        <w:right w:val="none" w:sz="0" w:space="0" w:color="auto"/>
      </w:divBdr>
    </w:div>
    <w:div w:id="247076708">
      <w:bodyDiv w:val="1"/>
      <w:marLeft w:val="0"/>
      <w:marRight w:val="0"/>
      <w:marTop w:val="0"/>
      <w:marBottom w:val="0"/>
      <w:divBdr>
        <w:top w:val="none" w:sz="0" w:space="0" w:color="auto"/>
        <w:left w:val="none" w:sz="0" w:space="0" w:color="auto"/>
        <w:bottom w:val="none" w:sz="0" w:space="0" w:color="auto"/>
        <w:right w:val="none" w:sz="0" w:space="0" w:color="auto"/>
      </w:divBdr>
    </w:div>
    <w:div w:id="247078793">
      <w:bodyDiv w:val="1"/>
      <w:marLeft w:val="0"/>
      <w:marRight w:val="0"/>
      <w:marTop w:val="0"/>
      <w:marBottom w:val="0"/>
      <w:divBdr>
        <w:top w:val="none" w:sz="0" w:space="0" w:color="auto"/>
        <w:left w:val="none" w:sz="0" w:space="0" w:color="auto"/>
        <w:bottom w:val="none" w:sz="0" w:space="0" w:color="auto"/>
        <w:right w:val="none" w:sz="0" w:space="0" w:color="auto"/>
      </w:divBdr>
    </w:div>
    <w:div w:id="247346595">
      <w:bodyDiv w:val="1"/>
      <w:marLeft w:val="0"/>
      <w:marRight w:val="0"/>
      <w:marTop w:val="0"/>
      <w:marBottom w:val="0"/>
      <w:divBdr>
        <w:top w:val="none" w:sz="0" w:space="0" w:color="auto"/>
        <w:left w:val="none" w:sz="0" w:space="0" w:color="auto"/>
        <w:bottom w:val="none" w:sz="0" w:space="0" w:color="auto"/>
        <w:right w:val="none" w:sz="0" w:space="0" w:color="auto"/>
      </w:divBdr>
    </w:div>
    <w:div w:id="249504194">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54556156">
      <w:bodyDiv w:val="1"/>
      <w:marLeft w:val="0"/>
      <w:marRight w:val="0"/>
      <w:marTop w:val="0"/>
      <w:marBottom w:val="0"/>
      <w:divBdr>
        <w:top w:val="none" w:sz="0" w:space="0" w:color="auto"/>
        <w:left w:val="none" w:sz="0" w:space="0" w:color="auto"/>
        <w:bottom w:val="none" w:sz="0" w:space="0" w:color="auto"/>
        <w:right w:val="none" w:sz="0" w:space="0" w:color="auto"/>
      </w:divBdr>
    </w:div>
    <w:div w:id="256180778">
      <w:bodyDiv w:val="1"/>
      <w:marLeft w:val="0"/>
      <w:marRight w:val="0"/>
      <w:marTop w:val="0"/>
      <w:marBottom w:val="0"/>
      <w:divBdr>
        <w:top w:val="none" w:sz="0" w:space="0" w:color="auto"/>
        <w:left w:val="none" w:sz="0" w:space="0" w:color="auto"/>
        <w:bottom w:val="none" w:sz="0" w:space="0" w:color="auto"/>
        <w:right w:val="none" w:sz="0" w:space="0" w:color="auto"/>
      </w:divBdr>
    </w:div>
    <w:div w:id="259609629">
      <w:bodyDiv w:val="1"/>
      <w:marLeft w:val="0"/>
      <w:marRight w:val="0"/>
      <w:marTop w:val="0"/>
      <w:marBottom w:val="0"/>
      <w:divBdr>
        <w:top w:val="none" w:sz="0" w:space="0" w:color="auto"/>
        <w:left w:val="none" w:sz="0" w:space="0" w:color="auto"/>
        <w:bottom w:val="none" w:sz="0" w:space="0" w:color="auto"/>
        <w:right w:val="none" w:sz="0" w:space="0" w:color="auto"/>
      </w:divBdr>
    </w:div>
    <w:div w:id="268052842">
      <w:bodyDiv w:val="1"/>
      <w:marLeft w:val="0"/>
      <w:marRight w:val="0"/>
      <w:marTop w:val="0"/>
      <w:marBottom w:val="0"/>
      <w:divBdr>
        <w:top w:val="none" w:sz="0" w:space="0" w:color="auto"/>
        <w:left w:val="none" w:sz="0" w:space="0" w:color="auto"/>
        <w:bottom w:val="none" w:sz="0" w:space="0" w:color="auto"/>
        <w:right w:val="none" w:sz="0" w:space="0" w:color="auto"/>
      </w:divBdr>
    </w:div>
    <w:div w:id="273023145">
      <w:bodyDiv w:val="1"/>
      <w:marLeft w:val="0"/>
      <w:marRight w:val="0"/>
      <w:marTop w:val="0"/>
      <w:marBottom w:val="0"/>
      <w:divBdr>
        <w:top w:val="none" w:sz="0" w:space="0" w:color="auto"/>
        <w:left w:val="none" w:sz="0" w:space="0" w:color="auto"/>
        <w:bottom w:val="none" w:sz="0" w:space="0" w:color="auto"/>
        <w:right w:val="none" w:sz="0" w:space="0" w:color="auto"/>
      </w:divBdr>
    </w:div>
    <w:div w:id="273290436">
      <w:bodyDiv w:val="1"/>
      <w:marLeft w:val="0"/>
      <w:marRight w:val="0"/>
      <w:marTop w:val="0"/>
      <w:marBottom w:val="0"/>
      <w:divBdr>
        <w:top w:val="none" w:sz="0" w:space="0" w:color="auto"/>
        <w:left w:val="none" w:sz="0" w:space="0" w:color="auto"/>
        <w:bottom w:val="none" w:sz="0" w:space="0" w:color="auto"/>
        <w:right w:val="none" w:sz="0" w:space="0" w:color="auto"/>
      </w:divBdr>
    </w:div>
    <w:div w:id="274362747">
      <w:bodyDiv w:val="1"/>
      <w:marLeft w:val="0"/>
      <w:marRight w:val="0"/>
      <w:marTop w:val="0"/>
      <w:marBottom w:val="0"/>
      <w:divBdr>
        <w:top w:val="none" w:sz="0" w:space="0" w:color="auto"/>
        <w:left w:val="none" w:sz="0" w:space="0" w:color="auto"/>
        <w:bottom w:val="none" w:sz="0" w:space="0" w:color="auto"/>
        <w:right w:val="none" w:sz="0" w:space="0" w:color="auto"/>
      </w:divBdr>
    </w:div>
    <w:div w:id="277106713">
      <w:bodyDiv w:val="1"/>
      <w:marLeft w:val="0"/>
      <w:marRight w:val="0"/>
      <w:marTop w:val="0"/>
      <w:marBottom w:val="0"/>
      <w:divBdr>
        <w:top w:val="none" w:sz="0" w:space="0" w:color="auto"/>
        <w:left w:val="none" w:sz="0" w:space="0" w:color="auto"/>
        <w:bottom w:val="none" w:sz="0" w:space="0" w:color="auto"/>
        <w:right w:val="none" w:sz="0" w:space="0" w:color="auto"/>
      </w:divBdr>
    </w:div>
    <w:div w:id="277760440">
      <w:bodyDiv w:val="1"/>
      <w:marLeft w:val="0"/>
      <w:marRight w:val="0"/>
      <w:marTop w:val="0"/>
      <w:marBottom w:val="0"/>
      <w:divBdr>
        <w:top w:val="none" w:sz="0" w:space="0" w:color="auto"/>
        <w:left w:val="none" w:sz="0" w:space="0" w:color="auto"/>
        <w:bottom w:val="none" w:sz="0" w:space="0" w:color="auto"/>
        <w:right w:val="none" w:sz="0" w:space="0" w:color="auto"/>
      </w:divBdr>
    </w:div>
    <w:div w:id="278605289">
      <w:bodyDiv w:val="1"/>
      <w:marLeft w:val="0"/>
      <w:marRight w:val="0"/>
      <w:marTop w:val="0"/>
      <w:marBottom w:val="0"/>
      <w:divBdr>
        <w:top w:val="none" w:sz="0" w:space="0" w:color="auto"/>
        <w:left w:val="none" w:sz="0" w:space="0" w:color="auto"/>
        <w:bottom w:val="none" w:sz="0" w:space="0" w:color="auto"/>
        <w:right w:val="none" w:sz="0" w:space="0" w:color="auto"/>
      </w:divBdr>
      <w:divsChild>
        <w:div w:id="607086546">
          <w:marLeft w:val="0"/>
          <w:marRight w:val="0"/>
          <w:marTop w:val="0"/>
          <w:marBottom w:val="0"/>
          <w:divBdr>
            <w:top w:val="none" w:sz="0" w:space="0" w:color="auto"/>
            <w:left w:val="none" w:sz="0" w:space="0" w:color="auto"/>
            <w:bottom w:val="none" w:sz="0" w:space="0" w:color="auto"/>
            <w:right w:val="none" w:sz="0" w:space="0" w:color="auto"/>
          </w:divBdr>
          <w:divsChild>
            <w:div w:id="832381745">
              <w:marLeft w:val="0"/>
              <w:marRight w:val="0"/>
              <w:marTop w:val="0"/>
              <w:marBottom w:val="0"/>
              <w:divBdr>
                <w:top w:val="none" w:sz="0" w:space="0" w:color="auto"/>
                <w:left w:val="none" w:sz="0" w:space="0" w:color="auto"/>
                <w:bottom w:val="none" w:sz="0" w:space="0" w:color="auto"/>
                <w:right w:val="none" w:sz="0" w:space="0" w:color="auto"/>
              </w:divBdr>
              <w:divsChild>
                <w:div w:id="12960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734135">
      <w:bodyDiv w:val="1"/>
      <w:marLeft w:val="0"/>
      <w:marRight w:val="0"/>
      <w:marTop w:val="0"/>
      <w:marBottom w:val="0"/>
      <w:divBdr>
        <w:top w:val="none" w:sz="0" w:space="0" w:color="auto"/>
        <w:left w:val="none" w:sz="0" w:space="0" w:color="auto"/>
        <w:bottom w:val="none" w:sz="0" w:space="0" w:color="auto"/>
        <w:right w:val="none" w:sz="0" w:space="0" w:color="auto"/>
      </w:divBdr>
    </w:div>
    <w:div w:id="282930925">
      <w:bodyDiv w:val="1"/>
      <w:marLeft w:val="0"/>
      <w:marRight w:val="0"/>
      <w:marTop w:val="0"/>
      <w:marBottom w:val="0"/>
      <w:divBdr>
        <w:top w:val="none" w:sz="0" w:space="0" w:color="auto"/>
        <w:left w:val="none" w:sz="0" w:space="0" w:color="auto"/>
        <w:bottom w:val="none" w:sz="0" w:space="0" w:color="auto"/>
        <w:right w:val="none" w:sz="0" w:space="0" w:color="auto"/>
      </w:divBdr>
    </w:div>
    <w:div w:id="286014510">
      <w:bodyDiv w:val="1"/>
      <w:marLeft w:val="0"/>
      <w:marRight w:val="0"/>
      <w:marTop w:val="0"/>
      <w:marBottom w:val="0"/>
      <w:divBdr>
        <w:top w:val="none" w:sz="0" w:space="0" w:color="auto"/>
        <w:left w:val="none" w:sz="0" w:space="0" w:color="auto"/>
        <w:bottom w:val="none" w:sz="0" w:space="0" w:color="auto"/>
        <w:right w:val="none" w:sz="0" w:space="0" w:color="auto"/>
      </w:divBdr>
    </w:div>
    <w:div w:id="288513641">
      <w:bodyDiv w:val="1"/>
      <w:marLeft w:val="0"/>
      <w:marRight w:val="0"/>
      <w:marTop w:val="0"/>
      <w:marBottom w:val="0"/>
      <w:divBdr>
        <w:top w:val="none" w:sz="0" w:space="0" w:color="auto"/>
        <w:left w:val="none" w:sz="0" w:space="0" w:color="auto"/>
        <w:bottom w:val="none" w:sz="0" w:space="0" w:color="auto"/>
        <w:right w:val="none" w:sz="0" w:space="0" w:color="auto"/>
      </w:divBdr>
    </w:div>
    <w:div w:id="302198891">
      <w:bodyDiv w:val="1"/>
      <w:marLeft w:val="0"/>
      <w:marRight w:val="0"/>
      <w:marTop w:val="0"/>
      <w:marBottom w:val="0"/>
      <w:divBdr>
        <w:top w:val="none" w:sz="0" w:space="0" w:color="auto"/>
        <w:left w:val="none" w:sz="0" w:space="0" w:color="auto"/>
        <w:bottom w:val="none" w:sz="0" w:space="0" w:color="auto"/>
        <w:right w:val="none" w:sz="0" w:space="0" w:color="auto"/>
      </w:divBdr>
    </w:div>
    <w:div w:id="306208318">
      <w:bodyDiv w:val="1"/>
      <w:marLeft w:val="0"/>
      <w:marRight w:val="0"/>
      <w:marTop w:val="0"/>
      <w:marBottom w:val="0"/>
      <w:divBdr>
        <w:top w:val="none" w:sz="0" w:space="0" w:color="auto"/>
        <w:left w:val="none" w:sz="0" w:space="0" w:color="auto"/>
        <w:bottom w:val="none" w:sz="0" w:space="0" w:color="auto"/>
        <w:right w:val="none" w:sz="0" w:space="0" w:color="auto"/>
      </w:divBdr>
    </w:div>
    <w:div w:id="307901573">
      <w:bodyDiv w:val="1"/>
      <w:marLeft w:val="0"/>
      <w:marRight w:val="0"/>
      <w:marTop w:val="0"/>
      <w:marBottom w:val="0"/>
      <w:divBdr>
        <w:top w:val="none" w:sz="0" w:space="0" w:color="auto"/>
        <w:left w:val="none" w:sz="0" w:space="0" w:color="auto"/>
        <w:bottom w:val="none" w:sz="0" w:space="0" w:color="auto"/>
        <w:right w:val="none" w:sz="0" w:space="0" w:color="auto"/>
      </w:divBdr>
    </w:div>
    <w:div w:id="311567262">
      <w:bodyDiv w:val="1"/>
      <w:marLeft w:val="0"/>
      <w:marRight w:val="0"/>
      <w:marTop w:val="0"/>
      <w:marBottom w:val="0"/>
      <w:divBdr>
        <w:top w:val="none" w:sz="0" w:space="0" w:color="auto"/>
        <w:left w:val="none" w:sz="0" w:space="0" w:color="auto"/>
        <w:bottom w:val="none" w:sz="0" w:space="0" w:color="auto"/>
        <w:right w:val="none" w:sz="0" w:space="0" w:color="auto"/>
      </w:divBdr>
    </w:div>
    <w:div w:id="314919364">
      <w:bodyDiv w:val="1"/>
      <w:marLeft w:val="0"/>
      <w:marRight w:val="0"/>
      <w:marTop w:val="0"/>
      <w:marBottom w:val="0"/>
      <w:divBdr>
        <w:top w:val="none" w:sz="0" w:space="0" w:color="auto"/>
        <w:left w:val="none" w:sz="0" w:space="0" w:color="auto"/>
        <w:bottom w:val="none" w:sz="0" w:space="0" w:color="auto"/>
        <w:right w:val="none" w:sz="0" w:space="0" w:color="auto"/>
      </w:divBdr>
    </w:div>
    <w:div w:id="317150511">
      <w:bodyDiv w:val="1"/>
      <w:marLeft w:val="0"/>
      <w:marRight w:val="0"/>
      <w:marTop w:val="0"/>
      <w:marBottom w:val="0"/>
      <w:divBdr>
        <w:top w:val="none" w:sz="0" w:space="0" w:color="auto"/>
        <w:left w:val="none" w:sz="0" w:space="0" w:color="auto"/>
        <w:bottom w:val="none" w:sz="0" w:space="0" w:color="auto"/>
        <w:right w:val="none" w:sz="0" w:space="0" w:color="auto"/>
      </w:divBdr>
    </w:div>
    <w:div w:id="321660865">
      <w:bodyDiv w:val="1"/>
      <w:marLeft w:val="0"/>
      <w:marRight w:val="0"/>
      <w:marTop w:val="0"/>
      <w:marBottom w:val="0"/>
      <w:divBdr>
        <w:top w:val="none" w:sz="0" w:space="0" w:color="auto"/>
        <w:left w:val="none" w:sz="0" w:space="0" w:color="auto"/>
        <w:bottom w:val="none" w:sz="0" w:space="0" w:color="auto"/>
        <w:right w:val="none" w:sz="0" w:space="0" w:color="auto"/>
      </w:divBdr>
    </w:div>
    <w:div w:id="326054098">
      <w:bodyDiv w:val="1"/>
      <w:marLeft w:val="0"/>
      <w:marRight w:val="0"/>
      <w:marTop w:val="0"/>
      <w:marBottom w:val="0"/>
      <w:divBdr>
        <w:top w:val="none" w:sz="0" w:space="0" w:color="auto"/>
        <w:left w:val="none" w:sz="0" w:space="0" w:color="auto"/>
        <w:bottom w:val="none" w:sz="0" w:space="0" w:color="auto"/>
        <w:right w:val="none" w:sz="0" w:space="0" w:color="auto"/>
      </w:divBdr>
    </w:div>
    <w:div w:id="328099006">
      <w:bodyDiv w:val="1"/>
      <w:marLeft w:val="0"/>
      <w:marRight w:val="0"/>
      <w:marTop w:val="0"/>
      <w:marBottom w:val="0"/>
      <w:divBdr>
        <w:top w:val="none" w:sz="0" w:space="0" w:color="auto"/>
        <w:left w:val="none" w:sz="0" w:space="0" w:color="auto"/>
        <w:bottom w:val="none" w:sz="0" w:space="0" w:color="auto"/>
        <w:right w:val="none" w:sz="0" w:space="0" w:color="auto"/>
      </w:divBdr>
    </w:div>
    <w:div w:id="328362699">
      <w:bodyDiv w:val="1"/>
      <w:marLeft w:val="0"/>
      <w:marRight w:val="0"/>
      <w:marTop w:val="0"/>
      <w:marBottom w:val="0"/>
      <w:divBdr>
        <w:top w:val="none" w:sz="0" w:space="0" w:color="auto"/>
        <w:left w:val="none" w:sz="0" w:space="0" w:color="auto"/>
        <w:bottom w:val="none" w:sz="0" w:space="0" w:color="auto"/>
        <w:right w:val="none" w:sz="0" w:space="0" w:color="auto"/>
      </w:divBdr>
    </w:div>
    <w:div w:id="329068113">
      <w:bodyDiv w:val="1"/>
      <w:marLeft w:val="0"/>
      <w:marRight w:val="0"/>
      <w:marTop w:val="0"/>
      <w:marBottom w:val="0"/>
      <w:divBdr>
        <w:top w:val="none" w:sz="0" w:space="0" w:color="auto"/>
        <w:left w:val="none" w:sz="0" w:space="0" w:color="auto"/>
        <w:bottom w:val="none" w:sz="0" w:space="0" w:color="auto"/>
        <w:right w:val="none" w:sz="0" w:space="0" w:color="auto"/>
      </w:divBdr>
    </w:div>
    <w:div w:id="329524925">
      <w:bodyDiv w:val="1"/>
      <w:marLeft w:val="0"/>
      <w:marRight w:val="0"/>
      <w:marTop w:val="0"/>
      <w:marBottom w:val="0"/>
      <w:divBdr>
        <w:top w:val="none" w:sz="0" w:space="0" w:color="auto"/>
        <w:left w:val="none" w:sz="0" w:space="0" w:color="auto"/>
        <w:bottom w:val="none" w:sz="0" w:space="0" w:color="auto"/>
        <w:right w:val="none" w:sz="0" w:space="0" w:color="auto"/>
      </w:divBdr>
    </w:div>
    <w:div w:id="332034997">
      <w:bodyDiv w:val="1"/>
      <w:marLeft w:val="0"/>
      <w:marRight w:val="0"/>
      <w:marTop w:val="0"/>
      <w:marBottom w:val="0"/>
      <w:divBdr>
        <w:top w:val="none" w:sz="0" w:space="0" w:color="auto"/>
        <w:left w:val="none" w:sz="0" w:space="0" w:color="auto"/>
        <w:bottom w:val="none" w:sz="0" w:space="0" w:color="auto"/>
        <w:right w:val="none" w:sz="0" w:space="0" w:color="auto"/>
      </w:divBdr>
    </w:div>
    <w:div w:id="333384010">
      <w:bodyDiv w:val="1"/>
      <w:marLeft w:val="0"/>
      <w:marRight w:val="0"/>
      <w:marTop w:val="0"/>
      <w:marBottom w:val="0"/>
      <w:divBdr>
        <w:top w:val="none" w:sz="0" w:space="0" w:color="auto"/>
        <w:left w:val="none" w:sz="0" w:space="0" w:color="auto"/>
        <w:bottom w:val="none" w:sz="0" w:space="0" w:color="auto"/>
        <w:right w:val="none" w:sz="0" w:space="0" w:color="auto"/>
      </w:divBdr>
    </w:div>
    <w:div w:id="338428359">
      <w:bodyDiv w:val="1"/>
      <w:marLeft w:val="0"/>
      <w:marRight w:val="0"/>
      <w:marTop w:val="0"/>
      <w:marBottom w:val="0"/>
      <w:divBdr>
        <w:top w:val="none" w:sz="0" w:space="0" w:color="auto"/>
        <w:left w:val="none" w:sz="0" w:space="0" w:color="auto"/>
        <w:bottom w:val="none" w:sz="0" w:space="0" w:color="auto"/>
        <w:right w:val="none" w:sz="0" w:space="0" w:color="auto"/>
      </w:divBdr>
    </w:div>
    <w:div w:id="340593455">
      <w:bodyDiv w:val="1"/>
      <w:marLeft w:val="0"/>
      <w:marRight w:val="0"/>
      <w:marTop w:val="0"/>
      <w:marBottom w:val="0"/>
      <w:divBdr>
        <w:top w:val="none" w:sz="0" w:space="0" w:color="auto"/>
        <w:left w:val="none" w:sz="0" w:space="0" w:color="auto"/>
        <w:bottom w:val="none" w:sz="0" w:space="0" w:color="auto"/>
        <w:right w:val="none" w:sz="0" w:space="0" w:color="auto"/>
      </w:divBdr>
      <w:divsChild>
        <w:div w:id="96757400">
          <w:marLeft w:val="0"/>
          <w:marRight w:val="0"/>
          <w:marTop w:val="0"/>
          <w:marBottom w:val="0"/>
          <w:divBdr>
            <w:top w:val="none" w:sz="0" w:space="0" w:color="auto"/>
            <w:left w:val="none" w:sz="0" w:space="0" w:color="auto"/>
            <w:bottom w:val="none" w:sz="0" w:space="0" w:color="auto"/>
            <w:right w:val="none" w:sz="0" w:space="0" w:color="auto"/>
          </w:divBdr>
        </w:div>
        <w:div w:id="392310113">
          <w:marLeft w:val="0"/>
          <w:marRight w:val="0"/>
          <w:marTop w:val="0"/>
          <w:marBottom w:val="0"/>
          <w:divBdr>
            <w:top w:val="none" w:sz="0" w:space="0" w:color="auto"/>
            <w:left w:val="none" w:sz="0" w:space="0" w:color="auto"/>
            <w:bottom w:val="none" w:sz="0" w:space="0" w:color="auto"/>
            <w:right w:val="none" w:sz="0" w:space="0" w:color="auto"/>
          </w:divBdr>
        </w:div>
        <w:div w:id="577594449">
          <w:marLeft w:val="0"/>
          <w:marRight w:val="0"/>
          <w:marTop w:val="0"/>
          <w:marBottom w:val="0"/>
          <w:divBdr>
            <w:top w:val="none" w:sz="0" w:space="0" w:color="auto"/>
            <w:left w:val="none" w:sz="0" w:space="0" w:color="auto"/>
            <w:bottom w:val="none" w:sz="0" w:space="0" w:color="auto"/>
            <w:right w:val="none" w:sz="0" w:space="0" w:color="auto"/>
          </w:divBdr>
        </w:div>
        <w:div w:id="590088117">
          <w:marLeft w:val="0"/>
          <w:marRight w:val="0"/>
          <w:marTop w:val="0"/>
          <w:marBottom w:val="0"/>
          <w:divBdr>
            <w:top w:val="none" w:sz="0" w:space="0" w:color="auto"/>
            <w:left w:val="none" w:sz="0" w:space="0" w:color="auto"/>
            <w:bottom w:val="none" w:sz="0" w:space="0" w:color="auto"/>
            <w:right w:val="none" w:sz="0" w:space="0" w:color="auto"/>
          </w:divBdr>
        </w:div>
        <w:div w:id="1946574068">
          <w:marLeft w:val="0"/>
          <w:marRight w:val="0"/>
          <w:marTop w:val="0"/>
          <w:marBottom w:val="0"/>
          <w:divBdr>
            <w:top w:val="none" w:sz="0" w:space="0" w:color="auto"/>
            <w:left w:val="none" w:sz="0" w:space="0" w:color="auto"/>
            <w:bottom w:val="none" w:sz="0" w:space="0" w:color="auto"/>
            <w:right w:val="none" w:sz="0" w:space="0" w:color="auto"/>
          </w:divBdr>
        </w:div>
      </w:divsChild>
    </w:div>
    <w:div w:id="346516994">
      <w:bodyDiv w:val="1"/>
      <w:marLeft w:val="0"/>
      <w:marRight w:val="0"/>
      <w:marTop w:val="0"/>
      <w:marBottom w:val="0"/>
      <w:divBdr>
        <w:top w:val="none" w:sz="0" w:space="0" w:color="auto"/>
        <w:left w:val="none" w:sz="0" w:space="0" w:color="auto"/>
        <w:bottom w:val="none" w:sz="0" w:space="0" w:color="auto"/>
        <w:right w:val="none" w:sz="0" w:space="0" w:color="auto"/>
      </w:divBdr>
    </w:div>
    <w:div w:id="354038072">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5835349">
      <w:bodyDiv w:val="1"/>
      <w:marLeft w:val="0"/>
      <w:marRight w:val="0"/>
      <w:marTop w:val="0"/>
      <w:marBottom w:val="0"/>
      <w:divBdr>
        <w:top w:val="none" w:sz="0" w:space="0" w:color="auto"/>
        <w:left w:val="none" w:sz="0" w:space="0" w:color="auto"/>
        <w:bottom w:val="none" w:sz="0" w:space="0" w:color="auto"/>
        <w:right w:val="none" w:sz="0" w:space="0" w:color="auto"/>
      </w:divBdr>
    </w:div>
    <w:div w:id="366490974">
      <w:bodyDiv w:val="1"/>
      <w:marLeft w:val="0"/>
      <w:marRight w:val="0"/>
      <w:marTop w:val="0"/>
      <w:marBottom w:val="0"/>
      <w:divBdr>
        <w:top w:val="none" w:sz="0" w:space="0" w:color="auto"/>
        <w:left w:val="none" w:sz="0" w:space="0" w:color="auto"/>
        <w:bottom w:val="none" w:sz="0" w:space="0" w:color="auto"/>
        <w:right w:val="none" w:sz="0" w:space="0" w:color="auto"/>
      </w:divBdr>
    </w:div>
    <w:div w:id="370038866">
      <w:bodyDiv w:val="1"/>
      <w:marLeft w:val="0"/>
      <w:marRight w:val="0"/>
      <w:marTop w:val="0"/>
      <w:marBottom w:val="0"/>
      <w:divBdr>
        <w:top w:val="none" w:sz="0" w:space="0" w:color="auto"/>
        <w:left w:val="none" w:sz="0" w:space="0" w:color="auto"/>
        <w:bottom w:val="none" w:sz="0" w:space="0" w:color="auto"/>
        <w:right w:val="none" w:sz="0" w:space="0" w:color="auto"/>
      </w:divBdr>
    </w:div>
    <w:div w:id="371728031">
      <w:bodyDiv w:val="1"/>
      <w:marLeft w:val="0"/>
      <w:marRight w:val="0"/>
      <w:marTop w:val="0"/>
      <w:marBottom w:val="0"/>
      <w:divBdr>
        <w:top w:val="none" w:sz="0" w:space="0" w:color="auto"/>
        <w:left w:val="none" w:sz="0" w:space="0" w:color="auto"/>
        <w:bottom w:val="none" w:sz="0" w:space="0" w:color="auto"/>
        <w:right w:val="none" w:sz="0" w:space="0" w:color="auto"/>
      </w:divBdr>
    </w:div>
    <w:div w:id="373386652">
      <w:bodyDiv w:val="1"/>
      <w:marLeft w:val="0"/>
      <w:marRight w:val="0"/>
      <w:marTop w:val="0"/>
      <w:marBottom w:val="0"/>
      <w:divBdr>
        <w:top w:val="none" w:sz="0" w:space="0" w:color="auto"/>
        <w:left w:val="none" w:sz="0" w:space="0" w:color="auto"/>
        <w:bottom w:val="none" w:sz="0" w:space="0" w:color="auto"/>
        <w:right w:val="none" w:sz="0" w:space="0" w:color="auto"/>
      </w:divBdr>
    </w:div>
    <w:div w:id="380787627">
      <w:bodyDiv w:val="1"/>
      <w:marLeft w:val="0"/>
      <w:marRight w:val="0"/>
      <w:marTop w:val="0"/>
      <w:marBottom w:val="0"/>
      <w:divBdr>
        <w:top w:val="none" w:sz="0" w:space="0" w:color="auto"/>
        <w:left w:val="none" w:sz="0" w:space="0" w:color="auto"/>
        <w:bottom w:val="none" w:sz="0" w:space="0" w:color="auto"/>
        <w:right w:val="none" w:sz="0" w:space="0" w:color="auto"/>
      </w:divBdr>
    </w:div>
    <w:div w:id="382563670">
      <w:bodyDiv w:val="1"/>
      <w:marLeft w:val="0"/>
      <w:marRight w:val="0"/>
      <w:marTop w:val="0"/>
      <w:marBottom w:val="0"/>
      <w:divBdr>
        <w:top w:val="none" w:sz="0" w:space="0" w:color="auto"/>
        <w:left w:val="none" w:sz="0" w:space="0" w:color="auto"/>
        <w:bottom w:val="none" w:sz="0" w:space="0" w:color="auto"/>
        <w:right w:val="none" w:sz="0" w:space="0" w:color="auto"/>
      </w:divBdr>
    </w:div>
    <w:div w:id="386690478">
      <w:bodyDiv w:val="1"/>
      <w:marLeft w:val="0"/>
      <w:marRight w:val="0"/>
      <w:marTop w:val="0"/>
      <w:marBottom w:val="0"/>
      <w:divBdr>
        <w:top w:val="none" w:sz="0" w:space="0" w:color="auto"/>
        <w:left w:val="none" w:sz="0" w:space="0" w:color="auto"/>
        <w:bottom w:val="none" w:sz="0" w:space="0" w:color="auto"/>
        <w:right w:val="none" w:sz="0" w:space="0" w:color="auto"/>
      </w:divBdr>
    </w:div>
    <w:div w:id="391657662">
      <w:bodyDiv w:val="1"/>
      <w:marLeft w:val="0"/>
      <w:marRight w:val="0"/>
      <w:marTop w:val="0"/>
      <w:marBottom w:val="0"/>
      <w:divBdr>
        <w:top w:val="none" w:sz="0" w:space="0" w:color="auto"/>
        <w:left w:val="none" w:sz="0" w:space="0" w:color="auto"/>
        <w:bottom w:val="none" w:sz="0" w:space="0" w:color="auto"/>
        <w:right w:val="none" w:sz="0" w:space="0" w:color="auto"/>
      </w:divBdr>
    </w:div>
    <w:div w:id="391735939">
      <w:bodyDiv w:val="1"/>
      <w:marLeft w:val="0"/>
      <w:marRight w:val="0"/>
      <w:marTop w:val="0"/>
      <w:marBottom w:val="0"/>
      <w:divBdr>
        <w:top w:val="none" w:sz="0" w:space="0" w:color="auto"/>
        <w:left w:val="none" w:sz="0" w:space="0" w:color="auto"/>
        <w:bottom w:val="none" w:sz="0" w:space="0" w:color="auto"/>
        <w:right w:val="none" w:sz="0" w:space="0" w:color="auto"/>
      </w:divBdr>
    </w:div>
    <w:div w:id="400057840">
      <w:bodyDiv w:val="1"/>
      <w:marLeft w:val="0"/>
      <w:marRight w:val="0"/>
      <w:marTop w:val="0"/>
      <w:marBottom w:val="0"/>
      <w:divBdr>
        <w:top w:val="none" w:sz="0" w:space="0" w:color="auto"/>
        <w:left w:val="none" w:sz="0" w:space="0" w:color="auto"/>
        <w:bottom w:val="none" w:sz="0" w:space="0" w:color="auto"/>
        <w:right w:val="none" w:sz="0" w:space="0" w:color="auto"/>
      </w:divBdr>
    </w:div>
    <w:div w:id="400637712">
      <w:bodyDiv w:val="1"/>
      <w:marLeft w:val="0"/>
      <w:marRight w:val="0"/>
      <w:marTop w:val="0"/>
      <w:marBottom w:val="0"/>
      <w:divBdr>
        <w:top w:val="none" w:sz="0" w:space="0" w:color="auto"/>
        <w:left w:val="none" w:sz="0" w:space="0" w:color="auto"/>
        <w:bottom w:val="none" w:sz="0" w:space="0" w:color="auto"/>
        <w:right w:val="none" w:sz="0" w:space="0" w:color="auto"/>
      </w:divBdr>
    </w:div>
    <w:div w:id="401685044">
      <w:bodyDiv w:val="1"/>
      <w:marLeft w:val="0"/>
      <w:marRight w:val="0"/>
      <w:marTop w:val="0"/>
      <w:marBottom w:val="0"/>
      <w:divBdr>
        <w:top w:val="none" w:sz="0" w:space="0" w:color="auto"/>
        <w:left w:val="none" w:sz="0" w:space="0" w:color="auto"/>
        <w:bottom w:val="none" w:sz="0" w:space="0" w:color="auto"/>
        <w:right w:val="none" w:sz="0" w:space="0" w:color="auto"/>
      </w:divBdr>
    </w:div>
    <w:div w:id="412319472">
      <w:bodyDiv w:val="1"/>
      <w:marLeft w:val="0"/>
      <w:marRight w:val="0"/>
      <w:marTop w:val="0"/>
      <w:marBottom w:val="0"/>
      <w:divBdr>
        <w:top w:val="none" w:sz="0" w:space="0" w:color="auto"/>
        <w:left w:val="none" w:sz="0" w:space="0" w:color="auto"/>
        <w:bottom w:val="none" w:sz="0" w:space="0" w:color="auto"/>
        <w:right w:val="none" w:sz="0" w:space="0" w:color="auto"/>
      </w:divBdr>
    </w:div>
    <w:div w:id="412895523">
      <w:bodyDiv w:val="1"/>
      <w:marLeft w:val="0"/>
      <w:marRight w:val="0"/>
      <w:marTop w:val="0"/>
      <w:marBottom w:val="0"/>
      <w:divBdr>
        <w:top w:val="none" w:sz="0" w:space="0" w:color="auto"/>
        <w:left w:val="none" w:sz="0" w:space="0" w:color="auto"/>
        <w:bottom w:val="none" w:sz="0" w:space="0" w:color="auto"/>
        <w:right w:val="none" w:sz="0" w:space="0" w:color="auto"/>
      </w:divBdr>
    </w:div>
    <w:div w:id="417364573">
      <w:bodyDiv w:val="1"/>
      <w:marLeft w:val="0"/>
      <w:marRight w:val="0"/>
      <w:marTop w:val="0"/>
      <w:marBottom w:val="0"/>
      <w:divBdr>
        <w:top w:val="none" w:sz="0" w:space="0" w:color="auto"/>
        <w:left w:val="none" w:sz="0" w:space="0" w:color="auto"/>
        <w:bottom w:val="none" w:sz="0" w:space="0" w:color="auto"/>
        <w:right w:val="none" w:sz="0" w:space="0" w:color="auto"/>
      </w:divBdr>
    </w:div>
    <w:div w:id="420373953">
      <w:bodyDiv w:val="1"/>
      <w:marLeft w:val="0"/>
      <w:marRight w:val="0"/>
      <w:marTop w:val="0"/>
      <w:marBottom w:val="0"/>
      <w:divBdr>
        <w:top w:val="none" w:sz="0" w:space="0" w:color="auto"/>
        <w:left w:val="none" w:sz="0" w:space="0" w:color="auto"/>
        <w:bottom w:val="none" w:sz="0" w:space="0" w:color="auto"/>
        <w:right w:val="none" w:sz="0" w:space="0" w:color="auto"/>
      </w:divBdr>
      <w:divsChild>
        <w:div w:id="2028213143">
          <w:marLeft w:val="0"/>
          <w:marRight w:val="0"/>
          <w:marTop w:val="0"/>
          <w:marBottom w:val="0"/>
          <w:divBdr>
            <w:top w:val="none" w:sz="0" w:space="0" w:color="auto"/>
            <w:left w:val="none" w:sz="0" w:space="0" w:color="auto"/>
            <w:bottom w:val="none" w:sz="0" w:space="0" w:color="auto"/>
            <w:right w:val="none" w:sz="0" w:space="0" w:color="auto"/>
          </w:divBdr>
          <w:divsChild>
            <w:div w:id="1731154759">
              <w:marLeft w:val="0"/>
              <w:marRight w:val="0"/>
              <w:marTop w:val="0"/>
              <w:marBottom w:val="0"/>
              <w:divBdr>
                <w:top w:val="none" w:sz="0" w:space="0" w:color="auto"/>
                <w:left w:val="none" w:sz="0" w:space="0" w:color="auto"/>
                <w:bottom w:val="none" w:sz="0" w:space="0" w:color="auto"/>
                <w:right w:val="none" w:sz="0" w:space="0" w:color="auto"/>
              </w:divBdr>
              <w:divsChild>
                <w:div w:id="10847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5533">
      <w:bodyDiv w:val="1"/>
      <w:marLeft w:val="0"/>
      <w:marRight w:val="0"/>
      <w:marTop w:val="0"/>
      <w:marBottom w:val="0"/>
      <w:divBdr>
        <w:top w:val="none" w:sz="0" w:space="0" w:color="auto"/>
        <w:left w:val="none" w:sz="0" w:space="0" w:color="auto"/>
        <w:bottom w:val="none" w:sz="0" w:space="0" w:color="auto"/>
        <w:right w:val="none" w:sz="0" w:space="0" w:color="auto"/>
      </w:divBdr>
    </w:div>
    <w:div w:id="424767487">
      <w:bodyDiv w:val="1"/>
      <w:marLeft w:val="0"/>
      <w:marRight w:val="0"/>
      <w:marTop w:val="0"/>
      <w:marBottom w:val="0"/>
      <w:divBdr>
        <w:top w:val="none" w:sz="0" w:space="0" w:color="auto"/>
        <w:left w:val="none" w:sz="0" w:space="0" w:color="auto"/>
        <w:bottom w:val="none" w:sz="0" w:space="0" w:color="auto"/>
        <w:right w:val="none" w:sz="0" w:space="0" w:color="auto"/>
      </w:divBdr>
    </w:div>
    <w:div w:id="428164377">
      <w:bodyDiv w:val="1"/>
      <w:marLeft w:val="0"/>
      <w:marRight w:val="0"/>
      <w:marTop w:val="0"/>
      <w:marBottom w:val="0"/>
      <w:divBdr>
        <w:top w:val="none" w:sz="0" w:space="0" w:color="auto"/>
        <w:left w:val="none" w:sz="0" w:space="0" w:color="auto"/>
        <w:bottom w:val="none" w:sz="0" w:space="0" w:color="auto"/>
        <w:right w:val="none" w:sz="0" w:space="0" w:color="auto"/>
      </w:divBdr>
    </w:div>
    <w:div w:id="428550949">
      <w:bodyDiv w:val="1"/>
      <w:marLeft w:val="0"/>
      <w:marRight w:val="0"/>
      <w:marTop w:val="0"/>
      <w:marBottom w:val="0"/>
      <w:divBdr>
        <w:top w:val="none" w:sz="0" w:space="0" w:color="auto"/>
        <w:left w:val="none" w:sz="0" w:space="0" w:color="auto"/>
        <w:bottom w:val="none" w:sz="0" w:space="0" w:color="auto"/>
        <w:right w:val="none" w:sz="0" w:space="0" w:color="auto"/>
      </w:divBdr>
    </w:div>
    <w:div w:id="430707950">
      <w:bodyDiv w:val="1"/>
      <w:marLeft w:val="0"/>
      <w:marRight w:val="0"/>
      <w:marTop w:val="0"/>
      <w:marBottom w:val="0"/>
      <w:divBdr>
        <w:top w:val="none" w:sz="0" w:space="0" w:color="auto"/>
        <w:left w:val="none" w:sz="0" w:space="0" w:color="auto"/>
        <w:bottom w:val="none" w:sz="0" w:space="0" w:color="auto"/>
        <w:right w:val="none" w:sz="0" w:space="0" w:color="auto"/>
      </w:divBdr>
    </w:div>
    <w:div w:id="436829534">
      <w:bodyDiv w:val="1"/>
      <w:marLeft w:val="0"/>
      <w:marRight w:val="0"/>
      <w:marTop w:val="0"/>
      <w:marBottom w:val="0"/>
      <w:divBdr>
        <w:top w:val="none" w:sz="0" w:space="0" w:color="auto"/>
        <w:left w:val="none" w:sz="0" w:space="0" w:color="auto"/>
        <w:bottom w:val="none" w:sz="0" w:space="0" w:color="auto"/>
        <w:right w:val="none" w:sz="0" w:space="0" w:color="auto"/>
      </w:divBdr>
    </w:div>
    <w:div w:id="439298863">
      <w:bodyDiv w:val="1"/>
      <w:marLeft w:val="0"/>
      <w:marRight w:val="0"/>
      <w:marTop w:val="0"/>
      <w:marBottom w:val="0"/>
      <w:divBdr>
        <w:top w:val="none" w:sz="0" w:space="0" w:color="auto"/>
        <w:left w:val="none" w:sz="0" w:space="0" w:color="auto"/>
        <w:bottom w:val="none" w:sz="0" w:space="0" w:color="auto"/>
        <w:right w:val="none" w:sz="0" w:space="0" w:color="auto"/>
      </w:divBdr>
    </w:div>
    <w:div w:id="440800510">
      <w:bodyDiv w:val="1"/>
      <w:marLeft w:val="0"/>
      <w:marRight w:val="0"/>
      <w:marTop w:val="0"/>
      <w:marBottom w:val="0"/>
      <w:divBdr>
        <w:top w:val="none" w:sz="0" w:space="0" w:color="auto"/>
        <w:left w:val="none" w:sz="0" w:space="0" w:color="auto"/>
        <w:bottom w:val="none" w:sz="0" w:space="0" w:color="auto"/>
        <w:right w:val="none" w:sz="0" w:space="0" w:color="auto"/>
      </w:divBdr>
    </w:div>
    <w:div w:id="441151593">
      <w:bodyDiv w:val="1"/>
      <w:marLeft w:val="0"/>
      <w:marRight w:val="0"/>
      <w:marTop w:val="0"/>
      <w:marBottom w:val="0"/>
      <w:divBdr>
        <w:top w:val="none" w:sz="0" w:space="0" w:color="auto"/>
        <w:left w:val="none" w:sz="0" w:space="0" w:color="auto"/>
        <w:bottom w:val="none" w:sz="0" w:space="0" w:color="auto"/>
        <w:right w:val="none" w:sz="0" w:space="0" w:color="auto"/>
      </w:divBdr>
    </w:div>
    <w:div w:id="443303560">
      <w:bodyDiv w:val="1"/>
      <w:marLeft w:val="0"/>
      <w:marRight w:val="0"/>
      <w:marTop w:val="0"/>
      <w:marBottom w:val="0"/>
      <w:divBdr>
        <w:top w:val="none" w:sz="0" w:space="0" w:color="auto"/>
        <w:left w:val="none" w:sz="0" w:space="0" w:color="auto"/>
        <w:bottom w:val="none" w:sz="0" w:space="0" w:color="auto"/>
        <w:right w:val="none" w:sz="0" w:space="0" w:color="auto"/>
      </w:divBdr>
    </w:div>
    <w:div w:id="444078120">
      <w:bodyDiv w:val="1"/>
      <w:marLeft w:val="0"/>
      <w:marRight w:val="0"/>
      <w:marTop w:val="0"/>
      <w:marBottom w:val="0"/>
      <w:divBdr>
        <w:top w:val="none" w:sz="0" w:space="0" w:color="auto"/>
        <w:left w:val="none" w:sz="0" w:space="0" w:color="auto"/>
        <w:bottom w:val="none" w:sz="0" w:space="0" w:color="auto"/>
        <w:right w:val="none" w:sz="0" w:space="0" w:color="auto"/>
      </w:divBdr>
    </w:div>
    <w:div w:id="451050160">
      <w:bodyDiv w:val="1"/>
      <w:marLeft w:val="0"/>
      <w:marRight w:val="0"/>
      <w:marTop w:val="0"/>
      <w:marBottom w:val="0"/>
      <w:divBdr>
        <w:top w:val="none" w:sz="0" w:space="0" w:color="auto"/>
        <w:left w:val="none" w:sz="0" w:space="0" w:color="auto"/>
        <w:bottom w:val="none" w:sz="0" w:space="0" w:color="auto"/>
        <w:right w:val="none" w:sz="0" w:space="0" w:color="auto"/>
      </w:divBdr>
    </w:div>
    <w:div w:id="451172859">
      <w:bodyDiv w:val="1"/>
      <w:marLeft w:val="0"/>
      <w:marRight w:val="0"/>
      <w:marTop w:val="0"/>
      <w:marBottom w:val="0"/>
      <w:divBdr>
        <w:top w:val="none" w:sz="0" w:space="0" w:color="auto"/>
        <w:left w:val="none" w:sz="0" w:space="0" w:color="auto"/>
        <w:bottom w:val="none" w:sz="0" w:space="0" w:color="auto"/>
        <w:right w:val="none" w:sz="0" w:space="0" w:color="auto"/>
      </w:divBdr>
    </w:div>
    <w:div w:id="452602762">
      <w:bodyDiv w:val="1"/>
      <w:marLeft w:val="0"/>
      <w:marRight w:val="0"/>
      <w:marTop w:val="0"/>
      <w:marBottom w:val="0"/>
      <w:divBdr>
        <w:top w:val="none" w:sz="0" w:space="0" w:color="auto"/>
        <w:left w:val="none" w:sz="0" w:space="0" w:color="auto"/>
        <w:bottom w:val="none" w:sz="0" w:space="0" w:color="auto"/>
        <w:right w:val="none" w:sz="0" w:space="0" w:color="auto"/>
      </w:divBdr>
    </w:div>
    <w:div w:id="452941735">
      <w:bodyDiv w:val="1"/>
      <w:marLeft w:val="0"/>
      <w:marRight w:val="0"/>
      <w:marTop w:val="0"/>
      <w:marBottom w:val="0"/>
      <w:divBdr>
        <w:top w:val="none" w:sz="0" w:space="0" w:color="auto"/>
        <w:left w:val="none" w:sz="0" w:space="0" w:color="auto"/>
        <w:bottom w:val="none" w:sz="0" w:space="0" w:color="auto"/>
        <w:right w:val="none" w:sz="0" w:space="0" w:color="auto"/>
      </w:divBdr>
    </w:div>
    <w:div w:id="466823164">
      <w:bodyDiv w:val="1"/>
      <w:marLeft w:val="0"/>
      <w:marRight w:val="0"/>
      <w:marTop w:val="0"/>
      <w:marBottom w:val="0"/>
      <w:divBdr>
        <w:top w:val="none" w:sz="0" w:space="0" w:color="auto"/>
        <w:left w:val="none" w:sz="0" w:space="0" w:color="auto"/>
        <w:bottom w:val="none" w:sz="0" w:space="0" w:color="auto"/>
        <w:right w:val="none" w:sz="0" w:space="0" w:color="auto"/>
      </w:divBdr>
    </w:div>
    <w:div w:id="467629920">
      <w:bodyDiv w:val="1"/>
      <w:marLeft w:val="0"/>
      <w:marRight w:val="0"/>
      <w:marTop w:val="0"/>
      <w:marBottom w:val="0"/>
      <w:divBdr>
        <w:top w:val="none" w:sz="0" w:space="0" w:color="auto"/>
        <w:left w:val="none" w:sz="0" w:space="0" w:color="auto"/>
        <w:bottom w:val="none" w:sz="0" w:space="0" w:color="auto"/>
        <w:right w:val="none" w:sz="0" w:space="0" w:color="auto"/>
      </w:divBdr>
    </w:div>
    <w:div w:id="471601992">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82089271">
      <w:bodyDiv w:val="1"/>
      <w:marLeft w:val="0"/>
      <w:marRight w:val="0"/>
      <w:marTop w:val="0"/>
      <w:marBottom w:val="0"/>
      <w:divBdr>
        <w:top w:val="none" w:sz="0" w:space="0" w:color="auto"/>
        <w:left w:val="none" w:sz="0" w:space="0" w:color="auto"/>
        <w:bottom w:val="none" w:sz="0" w:space="0" w:color="auto"/>
        <w:right w:val="none" w:sz="0" w:space="0" w:color="auto"/>
      </w:divBdr>
    </w:div>
    <w:div w:id="485438450">
      <w:bodyDiv w:val="1"/>
      <w:marLeft w:val="0"/>
      <w:marRight w:val="0"/>
      <w:marTop w:val="0"/>
      <w:marBottom w:val="0"/>
      <w:divBdr>
        <w:top w:val="none" w:sz="0" w:space="0" w:color="auto"/>
        <w:left w:val="none" w:sz="0" w:space="0" w:color="auto"/>
        <w:bottom w:val="none" w:sz="0" w:space="0" w:color="auto"/>
        <w:right w:val="none" w:sz="0" w:space="0" w:color="auto"/>
      </w:divBdr>
    </w:div>
    <w:div w:id="490760718">
      <w:bodyDiv w:val="1"/>
      <w:marLeft w:val="0"/>
      <w:marRight w:val="0"/>
      <w:marTop w:val="0"/>
      <w:marBottom w:val="0"/>
      <w:divBdr>
        <w:top w:val="none" w:sz="0" w:space="0" w:color="auto"/>
        <w:left w:val="none" w:sz="0" w:space="0" w:color="auto"/>
        <w:bottom w:val="none" w:sz="0" w:space="0" w:color="auto"/>
        <w:right w:val="none" w:sz="0" w:space="0" w:color="auto"/>
      </w:divBdr>
    </w:div>
    <w:div w:id="491145215">
      <w:bodyDiv w:val="1"/>
      <w:marLeft w:val="0"/>
      <w:marRight w:val="0"/>
      <w:marTop w:val="0"/>
      <w:marBottom w:val="0"/>
      <w:divBdr>
        <w:top w:val="none" w:sz="0" w:space="0" w:color="auto"/>
        <w:left w:val="none" w:sz="0" w:space="0" w:color="auto"/>
        <w:bottom w:val="none" w:sz="0" w:space="0" w:color="auto"/>
        <w:right w:val="none" w:sz="0" w:space="0" w:color="auto"/>
      </w:divBdr>
    </w:div>
    <w:div w:id="492836877">
      <w:bodyDiv w:val="1"/>
      <w:marLeft w:val="0"/>
      <w:marRight w:val="0"/>
      <w:marTop w:val="0"/>
      <w:marBottom w:val="0"/>
      <w:divBdr>
        <w:top w:val="none" w:sz="0" w:space="0" w:color="auto"/>
        <w:left w:val="none" w:sz="0" w:space="0" w:color="auto"/>
        <w:bottom w:val="none" w:sz="0" w:space="0" w:color="auto"/>
        <w:right w:val="none" w:sz="0" w:space="0" w:color="auto"/>
      </w:divBdr>
    </w:div>
    <w:div w:id="496657160">
      <w:bodyDiv w:val="1"/>
      <w:marLeft w:val="0"/>
      <w:marRight w:val="0"/>
      <w:marTop w:val="0"/>
      <w:marBottom w:val="0"/>
      <w:divBdr>
        <w:top w:val="none" w:sz="0" w:space="0" w:color="auto"/>
        <w:left w:val="none" w:sz="0" w:space="0" w:color="auto"/>
        <w:bottom w:val="none" w:sz="0" w:space="0" w:color="auto"/>
        <w:right w:val="none" w:sz="0" w:space="0" w:color="auto"/>
      </w:divBdr>
    </w:div>
    <w:div w:id="503739726">
      <w:bodyDiv w:val="1"/>
      <w:marLeft w:val="0"/>
      <w:marRight w:val="0"/>
      <w:marTop w:val="0"/>
      <w:marBottom w:val="0"/>
      <w:divBdr>
        <w:top w:val="none" w:sz="0" w:space="0" w:color="auto"/>
        <w:left w:val="none" w:sz="0" w:space="0" w:color="auto"/>
        <w:bottom w:val="none" w:sz="0" w:space="0" w:color="auto"/>
        <w:right w:val="none" w:sz="0" w:space="0" w:color="auto"/>
      </w:divBdr>
    </w:div>
    <w:div w:id="507017427">
      <w:bodyDiv w:val="1"/>
      <w:marLeft w:val="0"/>
      <w:marRight w:val="0"/>
      <w:marTop w:val="0"/>
      <w:marBottom w:val="0"/>
      <w:divBdr>
        <w:top w:val="none" w:sz="0" w:space="0" w:color="auto"/>
        <w:left w:val="none" w:sz="0" w:space="0" w:color="auto"/>
        <w:bottom w:val="none" w:sz="0" w:space="0" w:color="auto"/>
        <w:right w:val="none" w:sz="0" w:space="0" w:color="auto"/>
      </w:divBdr>
    </w:div>
    <w:div w:id="508756294">
      <w:bodyDiv w:val="1"/>
      <w:marLeft w:val="0"/>
      <w:marRight w:val="0"/>
      <w:marTop w:val="0"/>
      <w:marBottom w:val="0"/>
      <w:divBdr>
        <w:top w:val="none" w:sz="0" w:space="0" w:color="auto"/>
        <w:left w:val="none" w:sz="0" w:space="0" w:color="auto"/>
        <w:bottom w:val="none" w:sz="0" w:space="0" w:color="auto"/>
        <w:right w:val="none" w:sz="0" w:space="0" w:color="auto"/>
      </w:divBdr>
    </w:div>
    <w:div w:id="509293745">
      <w:bodyDiv w:val="1"/>
      <w:marLeft w:val="0"/>
      <w:marRight w:val="0"/>
      <w:marTop w:val="0"/>
      <w:marBottom w:val="0"/>
      <w:divBdr>
        <w:top w:val="none" w:sz="0" w:space="0" w:color="auto"/>
        <w:left w:val="none" w:sz="0" w:space="0" w:color="auto"/>
        <w:bottom w:val="none" w:sz="0" w:space="0" w:color="auto"/>
        <w:right w:val="none" w:sz="0" w:space="0" w:color="auto"/>
      </w:divBdr>
    </w:div>
    <w:div w:id="512452840">
      <w:bodyDiv w:val="1"/>
      <w:marLeft w:val="0"/>
      <w:marRight w:val="0"/>
      <w:marTop w:val="0"/>
      <w:marBottom w:val="0"/>
      <w:divBdr>
        <w:top w:val="none" w:sz="0" w:space="0" w:color="auto"/>
        <w:left w:val="none" w:sz="0" w:space="0" w:color="auto"/>
        <w:bottom w:val="none" w:sz="0" w:space="0" w:color="auto"/>
        <w:right w:val="none" w:sz="0" w:space="0" w:color="auto"/>
      </w:divBdr>
    </w:div>
    <w:div w:id="513229083">
      <w:bodyDiv w:val="1"/>
      <w:marLeft w:val="0"/>
      <w:marRight w:val="0"/>
      <w:marTop w:val="0"/>
      <w:marBottom w:val="0"/>
      <w:divBdr>
        <w:top w:val="none" w:sz="0" w:space="0" w:color="auto"/>
        <w:left w:val="none" w:sz="0" w:space="0" w:color="auto"/>
        <w:bottom w:val="none" w:sz="0" w:space="0" w:color="auto"/>
        <w:right w:val="none" w:sz="0" w:space="0" w:color="auto"/>
      </w:divBdr>
    </w:div>
    <w:div w:id="515967829">
      <w:bodyDiv w:val="1"/>
      <w:marLeft w:val="0"/>
      <w:marRight w:val="0"/>
      <w:marTop w:val="0"/>
      <w:marBottom w:val="0"/>
      <w:divBdr>
        <w:top w:val="none" w:sz="0" w:space="0" w:color="auto"/>
        <w:left w:val="none" w:sz="0" w:space="0" w:color="auto"/>
        <w:bottom w:val="none" w:sz="0" w:space="0" w:color="auto"/>
        <w:right w:val="none" w:sz="0" w:space="0" w:color="auto"/>
      </w:divBdr>
    </w:div>
    <w:div w:id="516194217">
      <w:bodyDiv w:val="1"/>
      <w:marLeft w:val="0"/>
      <w:marRight w:val="0"/>
      <w:marTop w:val="0"/>
      <w:marBottom w:val="0"/>
      <w:divBdr>
        <w:top w:val="none" w:sz="0" w:space="0" w:color="auto"/>
        <w:left w:val="none" w:sz="0" w:space="0" w:color="auto"/>
        <w:bottom w:val="none" w:sz="0" w:space="0" w:color="auto"/>
        <w:right w:val="none" w:sz="0" w:space="0" w:color="auto"/>
      </w:divBdr>
    </w:div>
    <w:div w:id="519246116">
      <w:bodyDiv w:val="1"/>
      <w:marLeft w:val="0"/>
      <w:marRight w:val="0"/>
      <w:marTop w:val="0"/>
      <w:marBottom w:val="0"/>
      <w:divBdr>
        <w:top w:val="none" w:sz="0" w:space="0" w:color="auto"/>
        <w:left w:val="none" w:sz="0" w:space="0" w:color="auto"/>
        <w:bottom w:val="none" w:sz="0" w:space="0" w:color="auto"/>
        <w:right w:val="none" w:sz="0" w:space="0" w:color="auto"/>
      </w:divBdr>
    </w:div>
    <w:div w:id="519584342">
      <w:bodyDiv w:val="1"/>
      <w:marLeft w:val="0"/>
      <w:marRight w:val="0"/>
      <w:marTop w:val="0"/>
      <w:marBottom w:val="0"/>
      <w:divBdr>
        <w:top w:val="none" w:sz="0" w:space="0" w:color="auto"/>
        <w:left w:val="none" w:sz="0" w:space="0" w:color="auto"/>
        <w:bottom w:val="none" w:sz="0" w:space="0" w:color="auto"/>
        <w:right w:val="none" w:sz="0" w:space="0" w:color="auto"/>
      </w:divBdr>
    </w:div>
    <w:div w:id="519858246">
      <w:bodyDiv w:val="1"/>
      <w:marLeft w:val="0"/>
      <w:marRight w:val="0"/>
      <w:marTop w:val="0"/>
      <w:marBottom w:val="0"/>
      <w:divBdr>
        <w:top w:val="none" w:sz="0" w:space="0" w:color="auto"/>
        <w:left w:val="none" w:sz="0" w:space="0" w:color="auto"/>
        <w:bottom w:val="none" w:sz="0" w:space="0" w:color="auto"/>
        <w:right w:val="none" w:sz="0" w:space="0" w:color="auto"/>
      </w:divBdr>
    </w:div>
    <w:div w:id="521820182">
      <w:bodyDiv w:val="1"/>
      <w:marLeft w:val="0"/>
      <w:marRight w:val="0"/>
      <w:marTop w:val="0"/>
      <w:marBottom w:val="0"/>
      <w:divBdr>
        <w:top w:val="none" w:sz="0" w:space="0" w:color="auto"/>
        <w:left w:val="none" w:sz="0" w:space="0" w:color="auto"/>
        <w:bottom w:val="none" w:sz="0" w:space="0" w:color="auto"/>
        <w:right w:val="none" w:sz="0" w:space="0" w:color="auto"/>
      </w:divBdr>
    </w:div>
    <w:div w:id="523397951">
      <w:bodyDiv w:val="1"/>
      <w:marLeft w:val="0"/>
      <w:marRight w:val="0"/>
      <w:marTop w:val="0"/>
      <w:marBottom w:val="0"/>
      <w:divBdr>
        <w:top w:val="none" w:sz="0" w:space="0" w:color="auto"/>
        <w:left w:val="none" w:sz="0" w:space="0" w:color="auto"/>
        <w:bottom w:val="none" w:sz="0" w:space="0" w:color="auto"/>
        <w:right w:val="none" w:sz="0" w:space="0" w:color="auto"/>
      </w:divBdr>
    </w:div>
    <w:div w:id="524251608">
      <w:bodyDiv w:val="1"/>
      <w:marLeft w:val="0"/>
      <w:marRight w:val="0"/>
      <w:marTop w:val="0"/>
      <w:marBottom w:val="0"/>
      <w:divBdr>
        <w:top w:val="none" w:sz="0" w:space="0" w:color="auto"/>
        <w:left w:val="none" w:sz="0" w:space="0" w:color="auto"/>
        <w:bottom w:val="none" w:sz="0" w:space="0" w:color="auto"/>
        <w:right w:val="none" w:sz="0" w:space="0" w:color="auto"/>
      </w:divBdr>
    </w:div>
    <w:div w:id="525337476">
      <w:bodyDiv w:val="1"/>
      <w:marLeft w:val="0"/>
      <w:marRight w:val="0"/>
      <w:marTop w:val="0"/>
      <w:marBottom w:val="0"/>
      <w:divBdr>
        <w:top w:val="none" w:sz="0" w:space="0" w:color="auto"/>
        <w:left w:val="none" w:sz="0" w:space="0" w:color="auto"/>
        <w:bottom w:val="none" w:sz="0" w:space="0" w:color="auto"/>
        <w:right w:val="none" w:sz="0" w:space="0" w:color="auto"/>
      </w:divBdr>
    </w:div>
    <w:div w:id="527721830">
      <w:bodyDiv w:val="1"/>
      <w:marLeft w:val="0"/>
      <w:marRight w:val="0"/>
      <w:marTop w:val="0"/>
      <w:marBottom w:val="0"/>
      <w:divBdr>
        <w:top w:val="none" w:sz="0" w:space="0" w:color="auto"/>
        <w:left w:val="none" w:sz="0" w:space="0" w:color="auto"/>
        <w:bottom w:val="none" w:sz="0" w:space="0" w:color="auto"/>
        <w:right w:val="none" w:sz="0" w:space="0" w:color="auto"/>
      </w:divBdr>
    </w:div>
    <w:div w:id="534390099">
      <w:bodyDiv w:val="1"/>
      <w:marLeft w:val="0"/>
      <w:marRight w:val="0"/>
      <w:marTop w:val="0"/>
      <w:marBottom w:val="0"/>
      <w:divBdr>
        <w:top w:val="none" w:sz="0" w:space="0" w:color="auto"/>
        <w:left w:val="none" w:sz="0" w:space="0" w:color="auto"/>
        <w:bottom w:val="none" w:sz="0" w:space="0" w:color="auto"/>
        <w:right w:val="none" w:sz="0" w:space="0" w:color="auto"/>
      </w:divBdr>
    </w:div>
    <w:div w:id="534924203">
      <w:bodyDiv w:val="1"/>
      <w:marLeft w:val="0"/>
      <w:marRight w:val="0"/>
      <w:marTop w:val="0"/>
      <w:marBottom w:val="0"/>
      <w:divBdr>
        <w:top w:val="none" w:sz="0" w:space="0" w:color="auto"/>
        <w:left w:val="none" w:sz="0" w:space="0" w:color="auto"/>
        <w:bottom w:val="none" w:sz="0" w:space="0" w:color="auto"/>
        <w:right w:val="none" w:sz="0" w:space="0" w:color="auto"/>
      </w:divBdr>
    </w:div>
    <w:div w:id="538589746">
      <w:bodyDiv w:val="1"/>
      <w:marLeft w:val="0"/>
      <w:marRight w:val="0"/>
      <w:marTop w:val="0"/>
      <w:marBottom w:val="0"/>
      <w:divBdr>
        <w:top w:val="none" w:sz="0" w:space="0" w:color="auto"/>
        <w:left w:val="none" w:sz="0" w:space="0" w:color="auto"/>
        <w:bottom w:val="none" w:sz="0" w:space="0" w:color="auto"/>
        <w:right w:val="none" w:sz="0" w:space="0" w:color="auto"/>
      </w:divBdr>
    </w:div>
    <w:div w:id="544410159">
      <w:bodyDiv w:val="1"/>
      <w:marLeft w:val="0"/>
      <w:marRight w:val="0"/>
      <w:marTop w:val="0"/>
      <w:marBottom w:val="0"/>
      <w:divBdr>
        <w:top w:val="none" w:sz="0" w:space="0" w:color="auto"/>
        <w:left w:val="none" w:sz="0" w:space="0" w:color="auto"/>
        <w:bottom w:val="none" w:sz="0" w:space="0" w:color="auto"/>
        <w:right w:val="none" w:sz="0" w:space="0" w:color="auto"/>
      </w:divBdr>
    </w:div>
    <w:div w:id="545918066">
      <w:bodyDiv w:val="1"/>
      <w:marLeft w:val="0"/>
      <w:marRight w:val="0"/>
      <w:marTop w:val="0"/>
      <w:marBottom w:val="0"/>
      <w:divBdr>
        <w:top w:val="none" w:sz="0" w:space="0" w:color="auto"/>
        <w:left w:val="none" w:sz="0" w:space="0" w:color="auto"/>
        <w:bottom w:val="none" w:sz="0" w:space="0" w:color="auto"/>
        <w:right w:val="none" w:sz="0" w:space="0" w:color="auto"/>
      </w:divBdr>
    </w:div>
    <w:div w:id="548953889">
      <w:bodyDiv w:val="1"/>
      <w:marLeft w:val="0"/>
      <w:marRight w:val="0"/>
      <w:marTop w:val="0"/>
      <w:marBottom w:val="0"/>
      <w:divBdr>
        <w:top w:val="none" w:sz="0" w:space="0" w:color="auto"/>
        <w:left w:val="none" w:sz="0" w:space="0" w:color="auto"/>
        <w:bottom w:val="none" w:sz="0" w:space="0" w:color="auto"/>
        <w:right w:val="none" w:sz="0" w:space="0" w:color="auto"/>
      </w:divBdr>
    </w:div>
    <w:div w:id="556938773">
      <w:bodyDiv w:val="1"/>
      <w:marLeft w:val="0"/>
      <w:marRight w:val="0"/>
      <w:marTop w:val="0"/>
      <w:marBottom w:val="0"/>
      <w:divBdr>
        <w:top w:val="none" w:sz="0" w:space="0" w:color="auto"/>
        <w:left w:val="none" w:sz="0" w:space="0" w:color="auto"/>
        <w:bottom w:val="none" w:sz="0" w:space="0" w:color="auto"/>
        <w:right w:val="none" w:sz="0" w:space="0" w:color="auto"/>
      </w:divBdr>
    </w:div>
    <w:div w:id="560138995">
      <w:bodyDiv w:val="1"/>
      <w:marLeft w:val="0"/>
      <w:marRight w:val="0"/>
      <w:marTop w:val="0"/>
      <w:marBottom w:val="0"/>
      <w:divBdr>
        <w:top w:val="none" w:sz="0" w:space="0" w:color="auto"/>
        <w:left w:val="none" w:sz="0" w:space="0" w:color="auto"/>
        <w:bottom w:val="none" w:sz="0" w:space="0" w:color="auto"/>
        <w:right w:val="none" w:sz="0" w:space="0" w:color="auto"/>
      </w:divBdr>
    </w:div>
    <w:div w:id="560554187">
      <w:bodyDiv w:val="1"/>
      <w:marLeft w:val="0"/>
      <w:marRight w:val="0"/>
      <w:marTop w:val="0"/>
      <w:marBottom w:val="0"/>
      <w:divBdr>
        <w:top w:val="none" w:sz="0" w:space="0" w:color="auto"/>
        <w:left w:val="none" w:sz="0" w:space="0" w:color="auto"/>
        <w:bottom w:val="none" w:sz="0" w:space="0" w:color="auto"/>
        <w:right w:val="none" w:sz="0" w:space="0" w:color="auto"/>
      </w:divBdr>
    </w:div>
    <w:div w:id="565264257">
      <w:bodyDiv w:val="1"/>
      <w:marLeft w:val="0"/>
      <w:marRight w:val="0"/>
      <w:marTop w:val="0"/>
      <w:marBottom w:val="0"/>
      <w:divBdr>
        <w:top w:val="none" w:sz="0" w:space="0" w:color="auto"/>
        <w:left w:val="none" w:sz="0" w:space="0" w:color="auto"/>
        <w:bottom w:val="none" w:sz="0" w:space="0" w:color="auto"/>
        <w:right w:val="none" w:sz="0" w:space="0" w:color="auto"/>
      </w:divBdr>
    </w:div>
    <w:div w:id="567158582">
      <w:bodyDiv w:val="1"/>
      <w:marLeft w:val="0"/>
      <w:marRight w:val="0"/>
      <w:marTop w:val="0"/>
      <w:marBottom w:val="0"/>
      <w:divBdr>
        <w:top w:val="none" w:sz="0" w:space="0" w:color="auto"/>
        <w:left w:val="none" w:sz="0" w:space="0" w:color="auto"/>
        <w:bottom w:val="none" w:sz="0" w:space="0" w:color="auto"/>
        <w:right w:val="none" w:sz="0" w:space="0" w:color="auto"/>
      </w:divBdr>
    </w:div>
    <w:div w:id="567377486">
      <w:bodyDiv w:val="1"/>
      <w:marLeft w:val="0"/>
      <w:marRight w:val="0"/>
      <w:marTop w:val="0"/>
      <w:marBottom w:val="0"/>
      <w:divBdr>
        <w:top w:val="none" w:sz="0" w:space="0" w:color="auto"/>
        <w:left w:val="none" w:sz="0" w:space="0" w:color="auto"/>
        <w:bottom w:val="none" w:sz="0" w:space="0" w:color="auto"/>
        <w:right w:val="none" w:sz="0" w:space="0" w:color="auto"/>
      </w:divBdr>
    </w:div>
    <w:div w:id="571358501">
      <w:bodyDiv w:val="1"/>
      <w:marLeft w:val="0"/>
      <w:marRight w:val="0"/>
      <w:marTop w:val="0"/>
      <w:marBottom w:val="0"/>
      <w:divBdr>
        <w:top w:val="none" w:sz="0" w:space="0" w:color="auto"/>
        <w:left w:val="none" w:sz="0" w:space="0" w:color="auto"/>
        <w:bottom w:val="none" w:sz="0" w:space="0" w:color="auto"/>
        <w:right w:val="none" w:sz="0" w:space="0" w:color="auto"/>
      </w:divBdr>
    </w:div>
    <w:div w:id="577911407">
      <w:bodyDiv w:val="1"/>
      <w:marLeft w:val="0"/>
      <w:marRight w:val="0"/>
      <w:marTop w:val="0"/>
      <w:marBottom w:val="0"/>
      <w:divBdr>
        <w:top w:val="none" w:sz="0" w:space="0" w:color="auto"/>
        <w:left w:val="none" w:sz="0" w:space="0" w:color="auto"/>
        <w:bottom w:val="none" w:sz="0" w:space="0" w:color="auto"/>
        <w:right w:val="none" w:sz="0" w:space="0" w:color="auto"/>
      </w:divBdr>
    </w:div>
    <w:div w:id="579490626">
      <w:bodyDiv w:val="1"/>
      <w:marLeft w:val="0"/>
      <w:marRight w:val="0"/>
      <w:marTop w:val="0"/>
      <w:marBottom w:val="0"/>
      <w:divBdr>
        <w:top w:val="none" w:sz="0" w:space="0" w:color="auto"/>
        <w:left w:val="none" w:sz="0" w:space="0" w:color="auto"/>
        <w:bottom w:val="none" w:sz="0" w:space="0" w:color="auto"/>
        <w:right w:val="none" w:sz="0" w:space="0" w:color="auto"/>
      </w:divBdr>
    </w:div>
    <w:div w:id="581068410">
      <w:bodyDiv w:val="1"/>
      <w:marLeft w:val="0"/>
      <w:marRight w:val="0"/>
      <w:marTop w:val="0"/>
      <w:marBottom w:val="0"/>
      <w:divBdr>
        <w:top w:val="none" w:sz="0" w:space="0" w:color="auto"/>
        <w:left w:val="none" w:sz="0" w:space="0" w:color="auto"/>
        <w:bottom w:val="none" w:sz="0" w:space="0" w:color="auto"/>
        <w:right w:val="none" w:sz="0" w:space="0" w:color="auto"/>
      </w:divBdr>
    </w:div>
    <w:div w:id="581766803">
      <w:bodyDiv w:val="1"/>
      <w:marLeft w:val="0"/>
      <w:marRight w:val="0"/>
      <w:marTop w:val="0"/>
      <w:marBottom w:val="0"/>
      <w:divBdr>
        <w:top w:val="none" w:sz="0" w:space="0" w:color="auto"/>
        <w:left w:val="none" w:sz="0" w:space="0" w:color="auto"/>
        <w:bottom w:val="none" w:sz="0" w:space="0" w:color="auto"/>
        <w:right w:val="none" w:sz="0" w:space="0" w:color="auto"/>
      </w:divBdr>
    </w:div>
    <w:div w:id="583345480">
      <w:bodyDiv w:val="1"/>
      <w:marLeft w:val="0"/>
      <w:marRight w:val="0"/>
      <w:marTop w:val="0"/>
      <w:marBottom w:val="0"/>
      <w:divBdr>
        <w:top w:val="none" w:sz="0" w:space="0" w:color="auto"/>
        <w:left w:val="none" w:sz="0" w:space="0" w:color="auto"/>
        <w:bottom w:val="none" w:sz="0" w:space="0" w:color="auto"/>
        <w:right w:val="none" w:sz="0" w:space="0" w:color="auto"/>
      </w:divBdr>
    </w:div>
    <w:div w:id="584455091">
      <w:bodyDiv w:val="1"/>
      <w:marLeft w:val="0"/>
      <w:marRight w:val="0"/>
      <w:marTop w:val="0"/>
      <w:marBottom w:val="0"/>
      <w:divBdr>
        <w:top w:val="none" w:sz="0" w:space="0" w:color="auto"/>
        <w:left w:val="none" w:sz="0" w:space="0" w:color="auto"/>
        <w:bottom w:val="none" w:sz="0" w:space="0" w:color="auto"/>
        <w:right w:val="none" w:sz="0" w:space="0" w:color="auto"/>
      </w:divBdr>
    </w:div>
    <w:div w:id="590822846">
      <w:bodyDiv w:val="1"/>
      <w:marLeft w:val="0"/>
      <w:marRight w:val="0"/>
      <w:marTop w:val="0"/>
      <w:marBottom w:val="0"/>
      <w:divBdr>
        <w:top w:val="none" w:sz="0" w:space="0" w:color="auto"/>
        <w:left w:val="none" w:sz="0" w:space="0" w:color="auto"/>
        <w:bottom w:val="none" w:sz="0" w:space="0" w:color="auto"/>
        <w:right w:val="none" w:sz="0" w:space="0" w:color="auto"/>
      </w:divBdr>
    </w:div>
    <w:div w:id="594285530">
      <w:bodyDiv w:val="1"/>
      <w:marLeft w:val="0"/>
      <w:marRight w:val="0"/>
      <w:marTop w:val="0"/>
      <w:marBottom w:val="0"/>
      <w:divBdr>
        <w:top w:val="none" w:sz="0" w:space="0" w:color="auto"/>
        <w:left w:val="none" w:sz="0" w:space="0" w:color="auto"/>
        <w:bottom w:val="none" w:sz="0" w:space="0" w:color="auto"/>
        <w:right w:val="none" w:sz="0" w:space="0" w:color="auto"/>
      </w:divBdr>
    </w:div>
    <w:div w:id="595552666">
      <w:bodyDiv w:val="1"/>
      <w:marLeft w:val="0"/>
      <w:marRight w:val="0"/>
      <w:marTop w:val="0"/>
      <w:marBottom w:val="0"/>
      <w:divBdr>
        <w:top w:val="none" w:sz="0" w:space="0" w:color="auto"/>
        <w:left w:val="none" w:sz="0" w:space="0" w:color="auto"/>
        <w:bottom w:val="none" w:sz="0" w:space="0" w:color="auto"/>
        <w:right w:val="none" w:sz="0" w:space="0" w:color="auto"/>
      </w:divBdr>
    </w:div>
    <w:div w:id="596593601">
      <w:bodyDiv w:val="1"/>
      <w:marLeft w:val="0"/>
      <w:marRight w:val="0"/>
      <w:marTop w:val="0"/>
      <w:marBottom w:val="0"/>
      <w:divBdr>
        <w:top w:val="none" w:sz="0" w:space="0" w:color="auto"/>
        <w:left w:val="none" w:sz="0" w:space="0" w:color="auto"/>
        <w:bottom w:val="none" w:sz="0" w:space="0" w:color="auto"/>
        <w:right w:val="none" w:sz="0" w:space="0" w:color="auto"/>
      </w:divBdr>
    </w:div>
    <w:div w:id="600069772">
      <w:bodyDiv w:val="1"/>
      <w:marLeft w:val="0"/>
      <w:marRight w:val="0"/>
      <w:marTop w:val="0"/>
      <w:marBottom w:val="0"/>
      <w:divBdr>
        <w:top w:val="none" w:sz="0" w:space="0" w:color="auto"/>
        <w:left w:val="none" w:sz="0" w:space="0" w:color="auto"/>
        <w:bottom w:val="none" w:sz="0" w:space="0" w:color="auto"/>
        <w:right w:val="none" w:sz="0" w:space="0" w:color="auto"/>
      </w:divBdr>
    </w:div>
    <w:div w:id="604315130">
      <w:bodyDiv w:val="1"/>
      <w:marLeft w:val="0"/>
      <w:marRight w:val="0"/>
      <w:marTop w:val="0"/>
      <w:marBottom w:val="0"/>
      <w:divBdr>
        <w:top w:val="none" w:sz="0" w:space="0" w:color="auto"/>
        <w:left w:val="none" w:sz="0" w:space="0" w:color="auto"/>
        <w:bottom w:val="none" w:sz="0" w:space="0" w:color="auto"/>
        <w:right w:val="none" w:sz="0" w:space="0" w:color="auto"/>
      </w:divBdr>
    </w:div>
    <w:div w:id="611131608">
      <w:bodyDiv w:val="1"/>
      <w:marLeft w:val="0"/>
      <w:marRight w:val="0"/>
      <w:marTop w:val="0"/>
      <w:marBottom w:val="0"/>
      <w:divBdr>
        <w:top w:val="none" w:sz="0" w:space="0" w:color="auto"/>
        <w:left w:val="none" w:sz="0" w:space="0" w:color="auto"/>
        <w:bottom w:val="none" w:sz="0" w:space="0" w:color="auto"/>
        <w:right w:val="none" w:sz="0" w:space="0" w:color="auto"/>
      </w:divBdr>
    </w:div>
    <w:div w:id="612906084">
      <w:bodyDiv w:val="1"/>
      <w:marLeft w:val="0"/>
      <w:marRight w:val="0"/>
      <w:marTop w:val="0"/>
      <w:marBottom w:val="0"/>
      <w:divBdr>
        <w:top w:val="none" w:sz="0" w:space="0" w:color="auto"/>
        <w:left w:val="none" w:sz="0" w:space="0" w:color="auto"/>
        <w:bottom w:val="none" w:sz="0" w:space="0" w:color="auto"/>
        <w:right w:val="none" w:sz="0" w:space="0" w:color="auto"/>
      </w:divBdr>
    </w:div>
    <w:div w:id="625237387">
      <w:bodyDiv w:val="1"/>
      <w:marLeft w:val="0"/>
      <w:marRight w:val="0"/>
      <w:marTop w:val="0"/>
      <w:marBottom w:val="0"/>
      <w:divBdr>
        <w:top w:val="none" w:sz="0" w:space="0" w:color="auto"/>
        <w:left w:val="none" w:sz="0" w:space="0" w:color="auto"/>
        <w:bottom w:val="none" w:sz="0" w:space="0" w:color="auto"/>
        <w:right w:val="none" w:sz="0" w:space="0" w:color="auto"/>
      </w:divBdr>
    </w:div>
    <w:div w:id="626206946">
      <w:bodyDiv w:val="1"/>
      <w:marLeft w:val="0"/>
      <w:marRight w:val="0"/>
      <w:marTop w:val="0"/>
      <w:marBottom w:val="0"/>
      <w:divBdr>
        <w:top w:val="none" w:sz="0" w:space="0" w:color="auto"/>
        <w:left w:val="none" w:sz="0" w:space="0" w:color="auto"/>
        <w:bottom w:val="none" w:sz="0" w:space="0" w:color="auto"/>
        <w:right w:val="none" w:sz="0" w:space="0" w:color="auto"/>
      </w:divBdr>
    </w:div>
    <w:div w:id="627509131">
      <w:bodyDiv w:val="1"/>
      <w:marLeft w:val="0"/>
      <w:marRight w:val="0"/>
      <w:marTop w:val="0"/>
      <w:marBottom w:val="0"/>
      <w:divBdr>
        <w:top w:val="none" w:sz="0" w:space="0" w:color="auto"/>
        <w:left w:val="none" w:sz="0" w:space="0" w:color="auto"/>
        <w:bottom w:val="none" w:sz="0" w:space="0" w:color="auto"/>
        <w:right w:val="none" w:sz="0" w:space="0" w:color="auto"/>
      </w:divBdr>
    </w:div>
    <w:div w:id="627516077">
      <w:bodyDiv w:val="1"/>
      <w:marLeft w:val="0"/>
      <w:marRight w:val="0"/>
      <w:marTop w:val="0"/>
      <w:marBottom w:val="0"/>
      <w:divBdr>
        <w:top w:val="none" w:sz="0" w:space="0" w:color="auto"/>
        <w:left w:val="none" w:sz="0" w:space="0" w:color="auto"/>
        <w:bottom w:val="none" w:sz="0" w:space="0" w:color="auto"/>
        <w:right w:val="none" w:sz="0" w:space="0" w:color="auto"/>
      </w:divBdr>
    </w:div>
    <w:div w:id="627668049">
      <w:bodyDiv w:val="1"/>
      <w:marLeft w:val="0"/>
      <w:marRight w:val="0"/>
      <w:marTop w:val="0"/>
      <w:marBottom w:val="0"/>
      <w:divBdr>
        <w:top w:val="none" w:sz="0" w:space="0" w:color="auto"/>
        <w:left w:val="none" w:sz="0" w:space="0" w:color="auto"/>
        <w:bottom w:val="none" w:sz="0" w:space="0" w:color="auto"/>
        <w:right w:val="none" w:sz="0" w:space="0" w:color="auto"/>
      </w:divBdr>
    </w:div>
    <w:div w:id="631985275">
      <w:bodyDiv w:val="1"/>
      <w:marLeft w:val="0"/>
      <w:marRight w:val="0"/>
      <w:marTop w:val="0"/>
      <w:marBottom w:val="0"/>
      <w:divBdr>
        <w:top w:val="none" w:sz="0" w:space="0" w:color="auto"/>
        <w:left w:val="none" w:sz="0" w:space="0" w:color="auto"/>
        <w:bottom w:val="none" w:sz="0" w:space="0" w:color="auto"/>
        <w:right w:val="none" w:sz="0" w:space="0" w:color="auto"/>
      </w:divBdr>
    </w:div>
    <w:div w:id="635329722">
      <w:bodyDiv w:val="1"/>
      <w:marLeft w:val="0"/>
      <w:marRight w:val="0"/>
      <w:marTop w:val="0"/>
      <w:marBottom w:val="0"/>
      <w:divBdr>
        <w:top w:val="none" w:sz="0" w:space="0" w:color="auto"/>
        <w:left w:val="none" w:sz="0" w:space="0" w:color="auto"/>
        <w:bottom w:val="none" w:sz="0" w:space="0" w:color="auto"/>
        <w:right w:val="none" w:sz="0" w:space="0" w:color="auto"/>
      </w:divBdr>
    </w:div>
    <w:div w:id="638264637">
      <w:bodyDiv w:val="1"/>
      <w:marLeft w:val="0"/>
      <w:marRight w:val="0"/>
      <w:marTop w:val="0"/>
      <w:marBottom w:val="0"/>
      <w:divBdr>
        <w:top w:val="none" w:sz="0" w:space="0" w:color="auto"/>
        <w:left w:val="none" w:sz="0" w:space="0" w:color="auto"/>
        <w:bottom w:val="none" w:sz="0" w:space="0" w:color="auto"/>
        <w:right w:val="none" w:sz="0" w:space="0" w:color="auto"/>
      </w:divBdr>
    </w:div>
    <w:div w:id="639572597">
      <w:bodyDiv w:val="1"/>
      <w:marLeft w:val="0"/>
      <w:marRight w:val="0"/>
      <w:marTop w:val="0"/>
      <w:marBottom w:val="0"/>
      <w:divBdr>
        <w:top w:val="none" w:sz="0" w:space="0" w:color="auto"/>
        <w:left w:val="none" w:sz="0" w:space="0" w:color="auto"/>
        <w:bottom w:val="none" w:sz="0" w:space="0" w:color="auto"/>
        <w:right w:val="none" w:sz="0" w:space="0" w:color="auto"/>
      </w:divBdr>
    </w:div>
    <w:div w:id="642851180">
      <w:bodyDiv w:val="1"/>
      <w:marLeft w:val="0"/>
      <w:marRight w:val="0"/>
      <w:marTop w:val="0"/>
      <w:marBottom w:val="0"/>
      <w:divBdr>
        <w:top w:val="none" w:sz="0" w:space="0" w:color="auto"/>
        <w:left w:val="none" w:sz="0" w:space="0" w:color="auto"/>
        <w:bottom w:val="none" w:sz="0" w:space="0" w:color="auto"/>
        <w:right w:val="none" w:sz="0" w:space="0" w:color="auto"/>
      </w:divBdr>
    </w:div>
    <w:div w:id="642856436">
      <w:bodyDiv w:val="1"/>
      <w:marLeft w:val="0"/>
      <w:marRight w:val="0"/>
      <w:marTop w:val="0"/>
      <w:marBottom w:val="0"/>
      <w:divBdr>
        <w:top w:val="none" w:sz="0" w:space="0" w:color="auto"/>
        <w:left w:val="none" w:sz="0" w:space="0" w:color="auto"/>
        <w:bottom w:val="none" w:sz="0" w:space="0" w:color="auto"/>
        <w:right w:val="none" w:sz="0" w:space="0" w:color="auto"/>
      </w:divBdr>
    </w:div>
    <w:div w:id="649359458">
      <w:bodyDiv w:val="1"/>
      <w:marLeft w:val="0"/>
      <w:marRight w:val="0"/>
      <w:marTop w:val="0"/>
      <w:marBottom w:val="0"/>
      <w:divBdr>
        <w:top w:val="none" w:sz="0" w:space="0" w:color="auto"/>
        <w:left w:val="none" w:sz="0" w:space="0" w:color="auto"/>
        <w:bottom w:val="none" w:sz="0" w:space="0" w:color="auto"/>
        <w:right w:val="none" w:sz="0" w:space="0" w:color="auto"/>
      </w:divBdr>
    </w:div>
    <w:div w:id="650333348">
      <w:bodyDiv w:val="1"/>
      <w:marLeft w:val="0"/>
      <w:marRight w:val="0"/>
      <w:marTop w:val="0"/>
      <w:marBottom w:val="0"/>
      <w:divBdr>
        <w:top w:val="none" w:sz="0" w:space="0" w:color="auto"/>
        <w:left w:val="none" w:sz="0" w:space="0" w:color="auto"/>
        <w:bottom w:val="none" w:sz="0" w:space="0" w:color="auto"/>
        <w:right w:val="none" w:sz="0" w:space="0" w:color="auto"/>
      </w:divBdr>
    </w:div>
    <w:div w:id="654188016">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657686029">
      <w:bodyDiv w:val="1"/>
      <w:marLeft w:val="0"/>
      <w:marRight w:val="0"/>
      <w:marTop w:val="0"/>
      <w:marBottom w:val="0"/>
      <w:divBdr>
        <w:top w:val="none" w:sz="0" w:space="0" w:color="auto"/>
        <w:left w:val="none" w:sz="0" w:space="0" w:color="auto"/>
        <w:bottom w:val="none" w:sz="0" w:space="0" w:color="auto"/>
        <w:right w:val="none" w:sz="0" w:space="0" w:color="auto"/>
      </w:divBdr>
    </w:div>
    <w:div w:id="661278462">
      <w:bodyDiv w:val="1"/>
      <w:marLeft w:val="0"/>
      <w:marRight w:val="0"/>
      <w:marTop w:val="0"/>
      <w:marBottom w:val="0"/>
      <w:divBdr>
        <w:top w:val="none" w:sz="0" w:space="0" w:color="auto"/>
        <w:left w:val="none" w:sz="0" w:space="0" w:color="auto"/>
        <w:bottom w:val="none" w:sz="0" w:space="0" w:color="auto"/>
        <w:right w:val="none" w:sz="0" w:space="0" w:color="auto"/>
      </w:divBdr>
    </w:div>
    <w:div w:id="662661690">
      <w:bodyDiv w:val="1"/>
      <w:marLeft w:val="0"/>
      <w:marRight w:val="0"/>
      <w:marTop w:val="0"/>
      <w:marBottom w:val="0"/>
      <w:divBdr>
        <w:top w:val="none" w:sz="0" w:space="0" w:color="auto"/>
        <w:left w:val="none" w:sz="0" w:space="0" w:color="auto"/>
        <w:bottom w:val="none" w:sz="0" w:space="0" w:color="auto"/>
        <w:right w:val="none" w:sz="0" w:space="0" w:color="auto"/>
      </w:divBdr>
    </w:div>
    <w:div w:id="662856198">
      <w:bodyDiv w:val="1"/>
      <w:marLeft w:val="0"/>
      <w:marRight w:val="0"/>
      <w:marTop w:val="0"/>
      <w:marBottom w:val="0"/>
      <w:divBdr>
        <w:top w:val="none" w:sz="0" w:space="0" w:color="auto"/>
        <w:left w:val="none" w:sz="0" w:space="0" w:color="auto"/>
        <w:bottom w:val="none" w:sz="0" w:space="0" w:color="auto"/>
        <w:right w:val="none" w:sz="0" w:space="0" w:color="auto"/>
      </w:divBdr>
    </w:div>
    <w:div w:id="664015696">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72025997">
      <w:bodyDiv w:val="1"/>
      <w:marLeft w:val="0"/>
      <w:marRight w:val="0"/>
      <w:marTop w:val="0"/>
      <w:marBottom w:val="0"/>
      <w:divBdr>
        <w:top w:val="none" w:sz="0" w:space="0" w:color="auto"/>
        <w:left w:val="none" w:sz="0" w:space="0" w:color="auto"/>
        <w:bottom w:val="none" w:sz="0" w:space="0" w:color="auto"/>
        <w:right w:val="none" w:sz="0" w:space="0" w:color="auto"/>
      </w:divBdr>
    </w:div>
    <w:div w:id="673729602">
      <w:bodyDiv w:val="1"/>
      <w:marLeft w:val="0"/>
      <w:marRight w:val="0"/>
      <w:marTop w:val="0"/>
      <w:marBottom w:val="0"/>
      <w:divBdr>
        <w:top w:val="none" w:sz="0" w:space="0" w:color="auto"/>
        <w:left w:val="none" w:sz="0" w:space="0" w:color="auto"/>
        <w:bottom w:val="none" w:sz="0" w:space="0" w:color="auto"/>
        <w:right w:val="none" w:sz="0" w:space="0" w:color="auto"/>
      </w:divBdr>
    </w:div>
    <w:div w:id="673845163">
      <w:bodyDiv w:val="1"/>
      <w:marLeft w:val="0"/>
      <w:marRight w:val="0"/>
      <w:marTop w:val="0"/>
      <w:marBottom w:val="0"/>
      <w:divBdr>
        <w:top w:val="none" w:sz="0" w:space="0" w:color="auto"/>
        <w:left w:val="none" w:sz="0" w:space="0" w:color="auto"/>
        <w:bottom w:val="none" w:sz="0" w:space="0" w:color="auto"/>
        <w:right w:val="none" w:sz="0" w:space="0" w:color="auto"/>
      </w:divBdr>
    </w:div>
    <w:div w:id="678430321">
      <w:bodyDiv w:val="1"/>
      <w:marLeft w:val="0"/>
      <w:marRight w:val="0"/>
      <w:marTop w:val="0"/>
      <w:marBottom w:val="0"/>
      <w:divBdr>
        <w:top w:val="none" w:sz="0" w:space="0" w:color="auto"/>
        <w:left w:val="none" w:sz="0" w:space="0" w:color="auto"/>
        <w:bottom w:val="none" w:sz="0" w:space="0" w:color="auto"/>
        <w:right w:val="none" w:sz="0" w:space="0" w:color="auto"/>
      </w:divBdr>
    </w:div>
    <w:div w:id="680937793">
      <w:bodyDiv w:val="1"/>
      <w:marLeft w:val="0"/>
      <w:marRight w:val="0"/>
      <w:marTop w:val="0"/>
      <w:marBottom w:val="0"/>
      <w:divBdr>
        <w:top w:val="none" w:sz="0" w:space="0" w:color="auto"/>
        <w:left w:val="none" w:sz="0" w:space="0" w:color="auto"/>
        <w:bottom w:val="none" w:sz="0" w:space="0" w:color="auto"/>
        <w:right w:val="none" w:sz="0" w:space="0" w:color="auto"/>
      </w:divBdr>
    </w:div>
    <w:div w:id="684020146">
      <w:bodyDiv w:val="1"/>
      <w:marLeft w:val="0"/>
      <w:marRight w:val="0"/>
      <w:marTop w:val="0"/>
      <w:marBottom w:val="0"/>
      <w:divBdr>
        <w:top w:val="none" w:sz="0" w:space="0" w:color="auto"/>
        <w:left w:val="none" w:sz="0" w:space="0" w:color="auto"/>
        <w:bottom w:val="none" w:sz="0" w:space="0" w:color="auto"/>
        <w:right w:val="none" w:sz="0" w:space="0" w:color="auto"/>
      </w:divBdr>
    </w:div>
    <w:div w:id="684329256">
      <w:bodyDiv w:val="1"/>
      <w:marLeft w:val="0"/>
      <w:marRight w:val="0"/>
      <w:marTop w:val="0"/>
      <w:marBottom w:val="0"/>
      <w:divBdr>
        <w:top w:val="none" w:sz="0" w:space="0" w:color="auto"/>
        <w:left w:val="none" w:sz="0" w:space="0" w:color="auto"/>
        <w:bottom w:val="none" w:sz="0" w:space="0" w:color="auto"/>
        <w:right w:val="none" w:sz="0" w:space="0" w:color="auto"/>
      </w:divBdr>
    </w:div>
    <w:div w:id="684554435">
      <w:bodyDiv w:val="1"/>
      <w:marLeft w:val="0"/>
      <w:marRight w:val="0"/>
      <w:marTop w:val="0"/>
      <w:marBottom w:val="0"/>
      <w:divBdr>
        <w:top w:val="none" w:sz="0" w:space="0" w:color="auto"/>
        <w:left w:val="none" w:sz="0" w:space="0" w:color="auto"/>
        <w:bottom w:val="none" w:sz="0" w:space="0" w:color="auto"/>
        <w:right w:val="none" w:sz="0" w:space="0" w:color="auto"/>
      </w:divBdr>
    </w:div>
    <w:div w:id="685791305">
      <w:bodyDiv w:val="1"/>
      <w:marLeft w:val="0"/>
      <w:marRight w:val="0"/>
      <w:marTop w:val="0"/>
      <w:marBottom w:val="0"/>
      <w:divBdr>
        <w:top w:val="none" w:sz="0" w:space="0" w:color="auto"/>
        <w:left w:val="none" w:sz="0" w:space="0" w:color="auto"/>
        <w:bottom w:val="none" w:sz="0" w:space="0" w:color="auto"/>
        <w:right w:val="none" w:sz="0" w:space="0" w:color="auto"/>
      </w:divBdr>
    </w:div>
    <w:div w:id="687759184">
      <w:bodyDiv w:val="1"/>
      <w:marLeft w:val="0"/>
      <w:marRight w:val="0"/>
      <w:marTop w:val="0"/>
      <w:marBottom w:val="0"/>
      <w:divBdr>
        <w:top w:val="none" w:sz="0" w:space="0" w:color="auto"/>
        <w:left w:val="none" w:sz="0" w:space="0" w:color="auto"/>
        <w:bottom w:val="none" w:sz="0" w:space="0" w:color="auto"/>
        <w:right w:val="none" w:sz="0" w:space="0" w:color="auto"/>
      </w:divBdr>
    </w:div>
    <w:div w:id="690381807">
      <w:bodyDiv w:val="1"/>
      <w:marLeft w:val="0"/>
      <w:marRight w:val="0"/>
      <w:marTop w:val="0"/>
      <w:marBottom w:val="0"/>
      <w:divBdr>
        <w:top w:val="none" w:sz="0" w:space="0" w:color="auto"/>
        <w:left w:val="none" w:sz="0" w:space="0" w:color="auto"/>
        <w:bottom w:val="none" w:sz="0" w:space="0" w:color="auto"/>
        <w:right w:val="none" w:sz="0" w:space="0" w:color="auto"/>
      </w:divBdr>
    </w:div>
    <w:div w:id="692191332">
      <w:bodyDiv w:val="1"/>
      <w:marLeft w:val="0"/>
      <w:marRight w:val="0"/>
      <w:marTop w:val="0"/>
      <w:marBottom w:val="0"/>
      <w:divBdr>
        <w:top w:val="none" w:sz="0" w:space="0" w:color="auto"/>
        <w:left w:val="none" w:sz="0" w:space="0" w:color="auto"/>
        <w:bottom w:val="none" w:sz="0" w:space="0" w:color="auto"/>
        <w:right w:val="none" w:sz="0" w:space="0" w:color="auto"/>
      </w:divBdr>
    </w:div>
    <w:div w:id="698162072">
      <w:bodyDiv w:val="1"/>
      <w:marLeft w:val="0"/>
      <w:marRight w:val="0"/>
      <w:marTop w:val="0"/>
      <w:marBottom w:val="0"/>
      <w:divBdr>
        <w:top w:val="none" w:sz="0" w:space="0" w:color="auto"/>
        <w:left w:val="none" w:sz="0" w:space="0" w:color="auto"/>
        <w:bottom w:val="none" w:sz="0" w:space="0" w:color="auto"/>
        <w:right w:val="none" w:sz="0" w:space="0" w:color="auto"/>
      </w:divBdr>
    </w:div>
    <w:div w:id="703024665">
      <w:bodyDiv w:val="1"/>
      <w:marLeft w:val="0"/>
      <w:marRight w:val="0"/>
      <w:marTop w:val="0"/>
      <w:marBottom w:val="0"/>
      <w:divBdr>
        <w:top w:val="none" w:sz="0" w:space="0" w:color="auto"/>
        <w:left w:val="none" w:sz="0" w:space="0" w:color="auto"/>
        <w:bottom w:val="none" w:sz="0" w:space="0" w:color="auto"/>
        <w:right w:val="none" w:sz="0" w:space="0" w:color="auto"/>
      </w:divBdr>
    </w:div>
    <w:div w:id="704790966">
      <w:bodyDiv w:val="1"/>
      <w:marLeft w:val="0"/>
      <w:marRight w:val="0"/>
      <w:marTop w:val="0"/>
      <w:marBottom w:val="0"/>
      <w:divBdr>
        <w:top w:val="none" w:sz="0" w:space="0" w:color="auto"/>
        <w:left w:val="none" w:sz="0" w:space="0" w:color="auto"/>
        <w:bottom w:val="none" w:sz="0" w:space="0" w:color="auto"/>
        <w:right w:val="none" w:sz="0" w:space="0" w:color="auto"/>
      </w:divBdr>
    </w:div>
    <w:div w:id="708264584">
      <w:bodyDiv w:val="1"/>
      <w:marLeft w:val="0"/>
      <w:marRight w:val="0"/>
      <w:marTop w:val="0"/>
      <w:marBottom w:val="0"/>
      <w:divBdr>
        <w:top w:val="none" w:sz="0" w:space="0" w:color="auto"/>
        <w:left w:val="none" w:sz="0" w:space="0" w:color="auto"/>
        <w:bottom w:val="none" w:sz="0" w:space="0" w:color="auto"/>
        <w:right w:val="none" w:sz="0" w:space="0" w:color="auto"/>
      </w:divBdr>
    </w:div>
    <w:div w:id="708456941">
      <w:bodyDiv w:val="1"/>
      <w:marLeft w:val="0"/>
      <w:marRight w:val="0"/>
      <w:marTop w:val="0"/>
      <w:marBottom w:val="0"/>
      <w:divBdr>
        <w:top w:val="none" w:sz="0" w:space="0" w:color="auto"/>
        <w:left w:val="none" w:sz="0" w:space="0" w:color="auto"/>
        <w:bottom w:val="none" w:sz="0" w:space="0" w:color="auto"/>
        <w:right w:val="none" w:sz="0" w:space="0" w:color="auto"/>
      </w:divBdr>
    </w:div>
    <w:div w:id="710499045">
      <w:bodyDiv w:val="1"/>
      <w:marLeft w:val="0"/>
      <w:marRight w:val="0"/>
      <w:marTop w:val="0"/>
      <w:marBottom w:val="0"/>
      <w:divBdr>
        <w:top w:val="none" w:sz="0" w:space="0" w:color="auto"/>
        <w:left w:val="none" w:sz="0" w:space="0" w:color="auto"/>
        <w:bottom w:val="none" w:sz="0" w:space="0" w:color="auto"/>
        <w:right w:val="none" w:sz="0" w:space="0" w:color="auto"/>
      </w:divBdr>
    </w:div>
    <w:div w:id="712581813">
      <w:bodyDiv w:val="1"/>
      <w:marLeft w:val="0"/>
      <w:marRight w:val="0"/>
      <w:marTop w:val="0"/>
      <w:marBottom w:val="0"/>
      <w:divBdr>
        <w:top w:val="none" w:sz="0" w:space="0" w:color="auto"/>
        <w:left w:val="none" w:sz="0" w:space="0" w:color="auto"/>
        <w:bottom w:val="none" w:sz="0" w:space="0" w:color="auto"/>
        <w:right w:val="none" w:sz="0" w:space="0" w:color="auto"/>
      </w:divBdr>
    </w:div>
    <w:div w:id="717896556">
      <w:bodyDiv w:val="1"/>
      <w:marLeft w:val="0"/>
      <w:marRight w:val="0"/>
      <w:marTop w:val="0"/>
      <w:marBottom w:val="0"/>
      <w:divBdr>
        <w:top w:val="none" w:sz="0" w:space="0" w:color="auto"/>
        <w:left w:val="none" w:sz="0" w:space="0" w:color="auto"/>
        <w:bottom w:val="none" w:sz="0" w:space="0" w:color="auto"/>
        <w:right w:val="none" w:sz="0" w:space="0" w:color="auto"/>
      </w:divBdr>
    </w:div>
    <w:div w:id="724838882">
      <w:bodyDiv w:val="1"/>
      <w:marLeft w:val="0"/>
      <w:marRight w:val="0"/>
      <w:marTop w:val="0"/>
      <w:marBottom w:val="0"/>
      <w:divBdr>
        <w:top w:val="none" w:sz="0" w:space="0" w:color="auto"/>
        <w:left w:val="none" w:sz="0" w:space="0" w:color="auto"/>
        <w:bottom w:val="none" w:sz="0" w:space="0" w:color="auto"/>
        <w:right w:val="none" w:sz="0" w:space="0" w:color="auto"/>
      </w:divBdr>
    </w:div>
    <w:div w:id="725645626">
      <w:bodyDiv w:val="1"/>
      <w:marLeft w:val="0"/>
      <w:marRight w:val="0"/>
      <w:marTop w:val="0"/>
      <w:marBottom w:val="0"/>
      <w:divBdr>
        <w:top w:val="none" w:sz="0" w:space="0" w:color="auto"/>
        <w:left w:val="none" w:sz="0" w:space="0" w:color="auto"/>
        <w:bottom w:val="none" w:sz="0" w:space="0" w:color="auto"/>
        <w:right w:val="none" w:sz="0" w:space="0" w:color="auto"/>
      </w:divBdr>
    </w:div>
    <w:div w:id="730155587">
      <w:bodyDiv w:val="1"/>
      <w:marLeft w:val="0"/>
      <w:marRight w:val="0"/>
      <w:marTop w:val="0"/>
      <w:marBottom w:val="0"/>
      <w:divBdr>
        <w:top w:val="none" w:sz="0" w:space="0" w:color="auto"/>
        <w:left w:val="none" w:sz="0" w:space="0" w:color="auto"/>
        <w:bottom w:val="none" w:sz="0" w:space="0" w:color="auto"/>
        <w:right w:val="none" w:sz="0" w:space="0" w:color="auto"/>
      </w:divBdr>
    </w:div>
    <w:div w:id="730428236">
      <w:bodyDiv w:val="1"/>
      <w:marLeft w:val="0"/>
      <w:marRight w:val="0"/>
      <w:marTop w:val="0"/>
      <w:marBottom w:val="0"/>
      <w:divBdr>
        <w:top w:val="none" w:sz="0" w:space="0" w:color="auto"/>
        <w:left w:val="none" w:sz="0" w:space="0" w:color="auto"/>
        <w:bottom w:val="none" w:sz="0" w:space="0" w:color="auto"/>
        <w:right w:val="none" w:sz="0" w:space="0" w:color="auto"/>
      </w:divBdr>
    </w:div>
    <w:div w:id="732512284">
      <w:bodyDiv w:val="1"/>
      <w:marLeft w:val="0"/>
      <w:marRight w:val="0"/>
      <w:marTop w:val="0"/>
      <w:marBottom w:val="0"/>
      <w:divBdr>
        <w:top w:val="none" w:sz="0" w:space="0" w:color="auto"/>
        <w:left w:val="none" w:sz="0" w:space="0" w:color="auto"/>
        <w:bottom w:val="none" w:sz="0" w:space="0" w:color="auto"/>
        <w:right w:val="none" w:sz="0" w:space="0" w:color="auto"/>
      </w:divBdr>
    </w:div>
    <w:div w:id="732893782">
      <w:bodyDiv w:val="1"/>
      <w:marLeft w:val="0"/>
      <w:marRight w:val="0"/>
      <w:marTop w:val="0"/>
      <w:marBottom w:val="0"/>
      <w:divBdr>
        <w:top w:val="none" w:sz="0" w:space="0" w:color="auto"/>
        <w:left w:val="none" w:sz="0" w:space="0" w:color="auto"/>
        <w:bottom w:val="none" w:sz="0" w:space="0" w:color="auto"/>
        <w:right w:val="none" w:sz="0" w:space="0" w:color="auto"/>
      </w:divBdr>
    </w:div>
    <w:div w:id="735906340">
      <w:bodyDiv w:val="1"/>
      <w:marLeft w:val="0"/>
      <w:marRight w:val="0"/>
      <w:marTop w:val="0"/>
      <w:marBottom w:val="0"/>
      <w:divBdr>
        <w:top w:val="none" w:sz="0" w:space="0" w:color="auto"/>
        <w:left w:val="none" w:sz="0" w:space="0" w:color="auto"/>
        <w:bottom w:val="none" w:sz="0" w:space="0" w:color="auto"/>
        <w:right w:val="none" w:sz="0" w:space="0" w:color="auto"/>
      </w:divBdr>
    </w:div>
    <w:div w:id="737172005">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634749">
      <w:bodyDiv w:val="1"/>
      <w:marLeft w:val="0"/>
      <w:marRight w:val="0"/>
      <w:marTop w:val="0"/>
      <w:marBottom w:val="0"/>
      <w:divBdr>
        <w:top w:val="none" w:sz="0" w:space="0" w:color="auto"/>
        <w:left w:val="none" w:sz="0" w:space="0" w:color="auto"/>
        <w:bottom w:val="none" w:sz="0" w:space="0" w:color="auto"/>
        <w:right w:val="none" w:sz="0" w:space="0" w:color="auto"/>
      </w:divBdr>
    </w:div>
    <w:div w:id="747465228">
      <w:bodyDiv w:val="1"/>
      <w:marLeft w:val="0"/>
      <w:marRight w:val="0"/>
      <w:marTop w:val="0"/>
      <w:marBottom w:val="0"/>
      <w:divBdr>
        <w:top w:val="none" w:sz="0" w:space="0" w:color="auto"/>
        <w:left w:val="none" w:sz="0" w:space="0" w:color="auto"/>
        <w:bottom w:val="none" w:sz="0" w:space="0" w:color="auto"/>
        <w:right w:val="none" w:sz="0" w:space="0" w:color="auto"/>
      </w:divBdr>
    </w:div>
    <w:div w:id="751438482">
      <w:bodyDiv w:val="1"/>
      <w:marLeft w:val="0"/>
      <w:marRight w:val="0"/>
      <w:marTop w:val="0"/>
      <w:marBottom w:val="0"/>
      <w:divBdr>
        <w:top w:val="none" w:sz="0" w:space="0" w:color="auto"/>
        <w:left w:val="none" w:sz="0" w:space="0" w:color="auto"/>
        <w:bottom w:val="none" w:sz="0" w:space="0" w:color="auto"/>
        <w:right w:val="none" w:sz="0" w:space="0" w:color="auto"/>
      </w:divBdr>
    </w:div>
    <w:div w:id="753281153">
      <w:bodyDiv w:val="1"/>
      <w:marLeft w:val="0"/>
      <w:marRight w:val="0"/>
      <w:marTop w:val="0"/>
      <w:marBottom w:val="0"/>
      <w:divBdr>
        <w:top w:val="none" w:sz="0" w:space="0" w:color="auto"/>
        <w:left w:val="none" w:sz="0" w:space="0" w:color="auto"/>
        <w:bottom w:val="none" w:sz="0" w:space="0" w:color="auto"/>
        <w:right w:val="none" w:sz="0" w:space="0" w:color="auto"/>
      </w:divBdr>
    </w:div>
    <w:div w:id="758910445">
      <w:bodyDiv w:val="1"/>
      <w:marLeft w:val="0"/>
      <w:marRight w:val="0"/>
      <w:marTop w:val="0"/>
      <w:marBottom w:val="0"/>
      <w:divBdr>
        <w:top w:val="none" w:sz="0" w:space="0" w:color="auto"/>
        <w:left w:val="none" w:sz="0" w:space="0" w:color="auto"/>
        <w:bottom w:val="none" w:sz="0" w:space="0" w:color="auto"/>
        <w:right w:val="none" w:sz="0" w:space="0" w:color="auto"/>
      </w:divBdr>
    </w:div>
    <w:div w:id="762603812">
      <w:bodyDiv w:val="1"/>
      <w:marLeft w:val="0"/>
      <w:marRight w:val="0"/>
      <w:marTop w:val="0"/>
      <w:marBottom w:val="0"/>
      <w:divBdr>
        <w:top w:val="none" w:sz="0" w:space="0" w:color="auto"/>
        <w:left w:val="none" w:sz="0" w:space="0" w:color="auto"/>
        <w:bottom w:val="none" w:sz="0" w:space="0" w:color="auto"/>
        <w:right w:val="none" w:sz="0" w:space="0" w:color="auto"/>
      </w:divBdr>
    </w:div>
    <w:div w:id="763502567">
      <w:bodyDiv w:val="1"/>
      <w:marLeft w:val="0"/>
      <w:marRight w:val="0"/>
      <w:marTop w:val="0"/>
      <w:marBottom w:val="0"/>
      <w:divBdr>
        <w:top w:val="none" w:sz="0" w:space="0" w:color="auto"/>
        <w:left w:val="none" w:sz="0" w:space="0" w:color="auto"/>
        <w:bottom w:val="none" w:sz="0" w:space="0" w:color="auto"/>
        <w:right w:val="none" w:sz="0" w:space="0" w:color="auto"/>
      </w:divBdr>
    </w:div>
    <w:div w:id="764111489">
      <w:bodyDiv w:val="1"/>
      <w:marLeft w:val="0"/>
      <w:marRight w:val="0"/>
      <w:marTop w:val="0"/>
      <w:marBottom w:val="0"/>
      <w:divBdr>
        <w:top w:val="none" w:sz="0" w:space="0" w:color="auto"/>
        <w:left w:val="none" w:sz="0" w:space="0" w:color="auto"/>
        <w:bottom w:val="none" w:sz="0" w:space="0" w:color="auto"/>
        <w:right w:val="none" w:sz="0" w:space="0" w:color="auto"/>
      </w:divBdr>
    </w:div>
    <w:div w:id="770123196">
      <w:bodyDiv w:val="1"/>
      <w:marLeft w:val="0"/>
      <w:marRight w:val="0"/>
      <w:marTop w:val="0"/>
      <w:marBottom w:val="0"/>
      <w:divBdr>
        <w:top w:val="none" w:sz="0" w:space="0" w:color="auto"/>
        <w:left w:val="none" w:sz="0" w:space="0" w:color="auto"/>
        <w:bottom w:val="none" w:sz="0" w:space="0" w:color="auto"/>
        <w:right w:val="none" w:sz="0" w:space="0" w:color="auto"/>
      </w:divBdr>
    </w:div>
    <w:div w:id="772557705">
      <w:bodyDiv w:val="1"/>
      <w:marLeft w:val="0"/>
      <w:marRight w:val="0"/>
      <w:marTop w:val="0"/>
      <w:marBottom w:val="0"/>
      <w:divBdr>
        <w:top w:val="none" w:sz="0" w:space="0" w:color="auto"/>
        <w:left w:val="none" w:sz="0" w:space="0" w:color="auto"/>
        <w:bottom w:val="none" w:sz="0" w:space="0" w:color="auto"/>
        <w:right w:val="none" w:sz="0" w:space="0" w:color="auto"/>
      </w:divBdr>
    </w:div>
    <w:div w:id="774323464">
      <w:bodyDiv w:val="1"/>
      <w:marLeft w:val="0"/>
      <w:marRight w:val="0"/>
      <w:marTop w:val="0"/>
      <w:marBottom w:val="0"/>
      <w:divBdr>
        <w:top w:val="none" w:sz="0" w:space="0" w:color="auto"/>
        <w:left w:val="none" w:sz="0" w:space="0" w:color="auto"/>
        <w:bottom w:val="none" w:sz="0" w:space="0" w:color="auto"/>
        <w:right w:val="none" w:sz="0" w:space="0" w:color="auto"/>
      </w:divBdr>
    </w:div>
    <w:div w:id="775171646">
      <w:bodyDiv w:val="1"/>
      <w:marLeft w:val="0"/>
      <w:marRight w:val="0"/>
      <w:marTop w:val="0"/>
      <w:marBottom w:val="0"/>
      <w:divBdr>
        <w:top w:val="none" w:sz="0" w:space="0" w:color="auto"/>
        <w:left w:val="none" w:sz="0" w:space="0" w:color="auto"/>
        <w:bottom w:val="none" w:sz="0" w:space="0" w:color="auto"/>
        <w:right w:val="none" w:sz="0" w:space="0" w:color="auto"/>
      </w:divBdr>
    </w:div>
    <w:div w:id="779834778">
      <w:bodyDiv w:val="1"/>
      <w:marLeft w:val="0"/>
      <w:marRight w:val="0"/>
      <w:marTop w:val="0"/>
      <w:marBottom w:val="0"/>
      <w:divBdr>
        <w:top w:val="none" w:sz="0" w:space="0" w:color="auto"/>
        <w:left w:val="none" w:sz="0" w:space="0" w:color="auto"/>
        <w:bottom w:val="none" w:sz="0" w:space="0" w:color="auto"/>
        <w:right w:val="none" w:sz="0" w:space="0" w:color="auto"/>
      </w:divBdr>
    </w:div>
    <w:div w:id="786201217">
      <w:bodyDiv w:val="1"/>
      <w:marLeft w:val="0"/>
      <w:marRight w:val="0"/>
      <w:marTop w:val="0"/>
      <w:marBottom w:val="0"/>
      <w:divBdr>
        <w:top w:val="none" w:sz="0" w:space="0" w:color="auto"/>
        <w:left w:val="none" w:sz="0" w:space="0" w:color="auto"/>
        <w:bottom w:val="none" w:sz="0" w:space="0" w:color="auto"/>
        <w:right w:val="none" w:sz="0" w:space="0" w:color="auto"/>
      </w:divBdr>
    </w:div>
    <w:div w:id="787242276">
      <w:bodyDiv w:val="1"/>
      <w:marLeft w:val="0"/>
      <w:marRight w:val="0"/>
      <w:marTop w:val="0"/>
      <w:marBottom w:val="0"/>
      <w:divBdr>
        <w:top w:val="none" w:sz="0" w:space="0" w:color="auto"/>
        <w:left w:val="none" w:sz="0" w:space="0" w:color="auto"/>
        <w:bottom w:val="none" w:sz="0" w:space="0" w:color="auto"/>
        <w:right w:val="none" w:sz="0" w:space="0" w:color="auto"/>
      </w:divBdr>
    </w:div>
    <w:div w:id="791553623">
      <w:bodyDiv w:val="1"/>
      <w:marLeft w:val="0"/>
      <w:marRight w:val="0"/>
      <w:marTop w:val="0"/>
      <w:marBottom w:val="0"/>
      <w:divBdr>
        <w:top w:val="none" w:sz="0" w:space="0" w:color="auto"/>
        <w:left w:val="none" w:sz="0" w:space="0" w:color="auto"/>
        <w:bottom w:val="none" w:sz="0" w:space="0" w:color="auto"/>
        <w:right w:val="none" w:sz="0" w:space="0" w:color="auto"/>
      </w:divBdr>
    </w:div>
    <w:div w:id="792331786">
      <w:bodyDiv w:val="1"/>
      <w:marLeft w:val="0"/>
      <w:marRight w:val="0"/>
      <w:marTop w:val="0"/>
      <w:marBottom w:val="0"/>
      <w:divBdr>
        <w:top w:val="none" w:sz="0" w:space="0" w:color="auto"/>
        <w:left w:val="none" w:sz="0" w:space="0" w:color="auto"/>
        <w:bottom w:val="none" w:sz="0" w:space="0" w:color="auto"/>
        <w:right w:val="none" w:sz="0" w:space="0" w:color="auto"/>
      </w:divBdr>
    </w:div>
    <w:div w:id="794523998">
      <w:bodyDiv w:val="1"/>
      <w:marLeft w:val="0"/>
      <w:marRight w:val="0"/>
      <w:marTop w:val="0"/>
      <w:marBottom w:val="0"/>
      <w:divBdr>
        <w:top w:val="none" w:sz="0" w:space="0" w:color="auto"/>
        <w:left w:val="none" w:sz="0" w:space="0" w:color="auto"/>
        <w:bottom w:val="none" w:sz="0" w:space="0" w:color="auto"/>
        <w:right w:val="none" w:sz="0" w:space="0" w:color="auto"/>
      </w:divBdr>
    </w:div>
    <w:div w:id="796608754">
      <w:bodyDiv w:val="1"/>
      <w:marLeft w:val="0"/>
      <w:marRight w:val="0"/>
      <w:marTop w:val="0"/>
      <w:marBottom w:val="0"/>
      <w:divBdr>
        <w:top w:val="none" w:sz="0" w:space="0" w:color="auto"/>
        <w:left w:val="none" w:sz="0" w:space="0" w:color="auto"/>
        <w:bottom w:val="none" w:sz="0" w:space="0" w:color="auto"/>
        <w:right w:val="none" w:sz="0" w:space="0" w:color="auto"/>
      </w:divBdr>
    </w:div>
    <w:div w:id="799105908">
      <w:bodyDiv w:val="1"/>
      <w:marLeft w:val="0"/>
      <w:marRight w:val="0"/>
      <w:marTop w:val="0"/>
      <w:marBottom w:val="0"/>
      <w:divBdr>
        <w:top w:val="none" w:sz="0" w:space="0" w:color="auto"/>
        <w:left w:val="none" w:sz="0" w:space="0" w:color="auto"/>
        <w:bottom w:val="none" w:sz="0" w:space="0" w:color="auto"/>
        <w:right w:val="none" w:sz="0" w:space="0" w:color="auto"/>
      </w:divBdr>
    </w:div>
    <w:div w:id="802425958">
      <w:bodyDiv w:val="1"/>
      <w:marLeft w:val="0"/>
      <w:marRight w:val="0"/>
      <w:marTop w:val="0"/>
      <w:marBottom w:val="0"/>
      <w:divBdr>
        <w:top w:val="none" w:sz="0" w:space="0" w:color="auto"/>
        <w:left w:val="none" w:sz="0" w:space="0" w:color="auto"/>
        <w:bottom w:val="none" w:sz="0" w:space="0" w:color="auto"/>
        <w:right w:val="none" w:sz="0" w:space="0" w:color="auto"/>
      </w:divBdr>
    </w:div>
    <w:div w:id="802700358">
      <w:bodyDiv w:val="1"/>
      <w:marLeft w:val="0"/>
      <w:marRight w:val="0"/>
      <w:marTop w:val="0"/>
      <w:marBottom w:val="0"/>
      <w:divBdr>
        <w:top w:val="none" w:sz="0" w:space="0" w:color="auto"/>
        <w:left w:val="none" w:sz="0" w:space="0" w:color="auto"/>
        <w:bottom w:val="none" w:sz="0" w:space="0" w:color="auto"/>
        <w:right w:val="none" w:sz="0" w:space="0" w:color="auto"/>
      </w:divBdr>
    </w:div>
    <w:div w:id="804472404">
      <w:bodyDiv w:val="1"/>
      <w:marLeft w:val="0"/>
      <w:marRight w:val="0"/>
      <w:marTop w:val="0"/>
      <w:marBottom w:val="0"/>
      <w:divBdr>
        <w:top w:val="none" w:sz="0" w:space="0" w:color="auto"/>
        <w:left w:val="none" w:sz="0" w:space="0" w:color="auto"/>
        <w:bottom w:val="none" w:sz="0" w:space="0" w:color="auto"/>
        <w:right w:val="none" w:sz="0" w:space="0" w:color="auto"/>
      </w:divBdr>
    </w:div>
    <w:div w:id="809328780">
      <w:bodyDiv w:val="1"/>
      <w:marLeft w:val="0"/>
      <w:marRight w:val="0"/>
      <w:marTop w:val="0"/>
      <w:marBottom w:val="0"/>
      <w:divBdr>
        <w:top w:val="none" w:sz="0" w:space="0" w:color="auto"/>
        <w:left w:val="none" w:sz="0" w:space="0" w:color="auto"/>
        <w:bottom w:val="none" w:sz="0" w:space="0" w:color="auto"/>
        <w:right w:val="none" w:sz="0" w:space="0" w:color="auto"/>
      </w:divBdr>
    </w:div>
    <w:div w:id="811364298">
      <w:bodyDiv w:val="1"/>
      <w:marLeft w:val="0"/>
      <w:marRight w:val="0"/>
      <w:marTop w:val="0"/>
      <w:marBottom w:val="0"/>
      <w:divBdr>
        <w:top w:val="none" w:sz="0" w:space="0" w:color="auto"/>
        <w:left w:val="none" w:sz="0" w:space="0" w:color="auto"/>
        <w:bottom w:val="none" w:sz="0" w:space="0" w:color="auto"/>
        <w:right w:val="none" w:sz="0" w:space="0" w:color="auto"/>
      </w:divBdr>
    </w:div>
    <w:div w:id="811872518">
      <w:bodyDiv w:val="1"/>
      <w:marLeft w:val="0"/>
      <w:marRight w:val="0"/>
      <w:marTop w:val="0"/>
      <w:marBottom w:val="0"/>
      <w:divBdr>
        <w:top w:val="none" w:sz="0" w:space="0" w:color="auto"/>
        <w:left w:val="none" w:sz="0" w:space="0" w:color="auto"/>
        <w:bottom w:val="none" w:sz="0" w:space="0" w:color="auto"/>
        <w:right w:val="none" w:sz="0" w:space="0" w:color="auto"/>
      </w:divBdr>
    </w:div>
    <w:div w:id="813957686">
      <w:bodyDiv w:val="1"/>
      <w:marLeft w:val="0"/>
      <w:marRight w:val="0"/>
      <w:marTop w:val="0"/>
      <w:marBottom w:val="0"/>
      <w:divBdr>
        <w:top w:val="none" w:sz="0" w:space="0" w:color="auto"/>
        <w:left w:val="none" w:sz="0" w:space="0" w:color="auto"/>
        <w:bottom w:val="none" w:sz="0" w:space="0" w:color="auto"/>
        <w:right w:val="none" w:sz="0" w:space="0" w:color="auto"/>
      </w:divBdr>
    </w:div>
    <w:div w:id="815339033">
      <w:bodyDiv w:val="1"/>
      <w:marLeft w:val="0"/>
      <w:marRight w:val="0"/>
      <w:marTop w:val="0"/>
      <w:marBottom w:val="0"/>
      <w:divBdr>
        <w:top w:val="none" w:sz="0" w:space="0" w:color="auto"/>
        <w:left w:val="none" w:sz="0" w:space="0" w:color="auto"/>
        <w:bottom w:val="none" w:sz="0" w:space="0" w:color="auto"/>
        <w:right w:val="none" w:sz="0" w:space="0" w:color="auto"/>
      </w:divBdr>
    </w:div>
    <w:div w:id="829055144">
      <w:bodyDiv w:val="1"/>
      <w:marLeft w:val="0"/>
      <w:marRight w:val="0"/>
      <w:marTop w:val="0"/>
      <w:marBottom w:val="0"/>
      <w:divBdr>
        <w:top w:val="none" w:sz="0" w:space="0" w:color="auto"/>
        <w:left w:val="none" w:sz="0" w:space="0" w:color="auto"/>
        <w:bottom w:val="none" w:sz="0" w:space="0" w:color="auto"/>
        <w:right w:val="none" w:sz="0" w:space="0" w:color="auto"/>
      </w:divBdr>
    </w:div>
    <w:div w:id="829058175">
      <w:bodyDiv w:val="1"/>
      <w:marLeft w:val="0"/>
      <w:marRight w:val="0"/>
      <w:marTop w:val="0"/>
      <w:marBottom w:val="0"/>
      <w:divBdr>
        <w:top w:val="none" w:sz="0" w:space="0" w:color="auto"/>
        <w:left w:val="none" w:sz="0" w:space="0" w:color="auto"/>
        <w:bottom w:val="none" w:sz="0" w:space="0" w:color="auto"/>
        <w:right w:val="none" w:sz="0" w:space="0" w:color="auto"/>
      </w:divBdr>
    </w:div>
    <w:div w:id="831869811">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47252325">
      <w:bodyDiv w:val="1"/>
      <w:marLeft w:val="0"/>
      <w:marRight w:val="0"/>
      <w:marTop w:val="0"/>
      <w:marBottom w:val="0"/>
      <w:divBdr>
        <w:top w:val="none" w:sz="0" w:space="0" w:color="auto"/>
        <w:left w:val="none" w:sz="0" w:space="0" w:color="auto"/>
        <w:bottom w:val="none" w:sz="0" w:space="0" w:color="auto"/>
        <w:right w:val="none" w:sz="0" w:space="0" w:color="auto"/>
      </w:divBdr>
    </w:div>
    <w:div w:id="853807500">
      <w:bodyDiv w:val="1"/>
      <w:marLeft w:val="0"/>
      <w:marRight w:val="0"/>
      <w:marTop w:val="0"/>
      <w:marBottom w:val="0"/>
      <w:divBdr>
        <w:top w:val="none" w:sz="0" w:space="0" w:color="auto"/>
        <w:left w:val="none" w:sz="0" w:space="0" w:color="auto"/>
        <w:bottom w:val="none" w:sz="0" w:space="0" w:color="auto"/>
        <w:right w:val="none" w:sz="0" w:space="0" w:color="auto"/>
      </w:divBdr>
    </w:div>
    <w:div w:id="856584205">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750479">
      <w:bodyDiv w:val="1"/>
      <w:marLeft w:val="0"/>
      <w:marRight w:val="0"/>
      <w:marTop w:val="0"/>
      <w:marBottom w:val="0"/>
      <w:divBdr>
        <w:top w:val="none" w:sz="0" w:space="0" w:color="auto"/>
        <w:left w:val="none" w:sz="0" w:space="0" w:color="auto"/>
        <w:bottom w:val="none" w:sz="0" w:space="0" w:color="auto"/>
        <w:right w:val="none" w:sz="0" w:space="0" w:color="auto"/>
      </w:divBdr>
    </w:div>
    <w:div w:id="866529840">
      <w:bodyDiv w:val="1"/>
      <w:marLeft w:val="0"/>
      <w:marRight w:val="0"/>
      <w:marTop w:val="0"/>
      <w:marBottom w:val="0"/>
      <w:divBdr>
        <w:top w:val="none" w:sz="0" w:space="0" w:color="auto"/>
        <w:left w:val="none" w:sz="0" w:space="0" w:color="auto"/>
        <w:bottom w:val="none" w:sz="0" w:space="0" w:color="auto"/>
        <w:right w:val="none" w:sz="0" w:space="0" w:color="auto"/>
      </w:divBdr>
    </w:div>
    <w:div w:id="879168913">
      <w:bodyDiv w:val="1"/>
      <w:marLeft w:val="0"/>
      <w:marRight w:val="0"/>
      <w:marTop w:val="0"/>
      <w:marBottom w:val="0"/>
      <w:divBdr>
        <w:top w:val="none" w:sz="0" w:space="0" w:color="auto"/>
        <w:left w:val="none" w:sz="0" w:space="0" w:color="auto"/>
        <w:bottom w:val="none" w:sz="0" w:space="0" w:color="auto"/>
        <w:right w:val="none" w:sz="0" w:space="0" w:color="auto"/>
      </w:divBdr>
    </w:div>
    <w:div w:id="880436482">
      <w:bodyDiv w:val="1"/>
      <w:marLeft w:val="0"/>
      <w:marRight w:val="0"/>
      <w:marTop w:val="0"/>
      <w:marBottom w:val="0"/>
      <w:divBdr>
        <w:top w:val="none" w:sz="0" w:space="0" w:color="auto"/>
        <w:left w:val="none" w:sz="0" w:space="0" w:color="auto"/>
        <w:bottom w:val="none" w:sz="0" w:space="0" w:color="auto"/>
        <w:right w:val="none" w:sz="0" w:space="0" w:color="auto"/>
      </w:divBdr>
    </w:div>
    <w:div w:id="884294191">
      <w:bodyDiv w:val="1"/>
      <w:marLeft w:val="0"/>
      <w:marRight w:val="0"/>
      <w:marTop w:val="0"/>
      <w:marBottom w:val="0"/>
      <w:divBdr>
        <w:top w:val="none" w:sz="0" w:space="0" w:color="auto"/>
        <w:left w:val="none" w:sz="0" w:space="0" w:color="auto"/>
        <w:bottom w:val="none" w:sz="0" w:space="0" w:color="auto"/>
        <w:right w:val="none" w:sz="0" w:space="0" w:color="auto"/>
      </w:divBdr>
    </w:div>
    <w:div w:id="885458206">
      <w:bodyDiv w:val="1"/>
      <w:marLeft w:val="0"/>
      <w:marRight w:val="0"/>
      <w:marTop w:val="0"/>
      <w:marBottom w:val="0"/>
      <w:divBdr>
        <w:top w:val="none" w:sz="0" w:space="0" w:color="auto"/>
        <w:left w:val="none" w:sz="0" w:space="0" w:color="auto"/>
        <w:bottom w:val="none" w:sz="0" w:space="0" w:color="auto"/>
        <w:right w:val="none" w:sz="0" w:space="0" w:color="auto"/>
      </w:divBdr>
    </w:div>
    <w:div w:id="890073701">
      <w:bodyDiv w:val="1"/>
      <w:marLeft w:val="0"/>
      <w:marRight w:val="0"/>
      <w:marTop w:val="0"/>
      <w:marBottom w:val="0"/>
      <w:divBdr>
        <w:top w:val="none" w:sz="0" w:space="0" w:color="auto"/>
        <w:left w:val="none" w:sz="0" w:space="0" w:color="auto"/>
        <w:bottom w:val="none" w:sz="0" w:space="0" w:color="auto"/>
        <w:right w:val="none" w:sz="0" w:space="0" w:color="auto"/>
      </w:divBdr>
    </w:div>
    <w:div w:id="890652047">
      <w:bodyDiv w:val="1"/>
      <w:marLeft w:val="0"/>
      <w:marRight w:val="0"/>
      <w:marTop w:val="0"/>
      <w:marBottom w:val="0"/>
      <w:divBdr>
        <w:top w:val="none" w:sz="0" w:space="0" w:color="auto"/>
        <w:left w:val="none" w:sz="0" w:space="0" w:color="auto"/>
        <w:bottom w:val="none" w:sz="0" w:space="0" w:color="auto"/>
        <w:right w:val="none" w:sz="0" w:space="0" w:color="auto"/>
      </w:divBdr>
    </w:div>
    <w:div w:id="896088064">
      <w:bodyDiv w:val="1"/>
      <w:marLeft w:val="0"/>
      <w:marRight w:val="0"/>
      <w:marTop w:val="0"/>
      <w:marBottom w:val="0"/>
      <w:divBdr>
        <w:top w:val="none" w:sz="0" w:space="0" w:color="auto"/>
        <w:left w:val="none" w:sz="0" w:space="0" w:color="auto"/>
        <w:bottom w:val="none" w:sz="0" w:space="0" w:color="auto"/>
        <w:right w:val="none" w:sz="0" w:space="0" w:color="auto"/>
      </w:divBdr>
    </w:div>
    <w:div w:id="903874430">
      <w:bodyDiv w:val="1"/>
      <w:marLeft w:val="0"/>
      <w:marRight w:val="0"/>
      <w:marTop w:val="0"/>
      <w:marBottom w:val="0"/>
      <w:divBdr>
        <w:top w:val="none" w:sz="0" w:space="0" w:color="auto"/>
        <w:left w:val="none" w:sz="0" w:space="0" w:color="auto"/>
        <w:bottom w:val="none" w:sz="0" w:space="0" w:color="auto"/>
        <w:right w:val="none" w:sz="0" w:space="0" w:color="auto"/>
      </w:divBdr>
    </w:div>
    <w:div w:id="908921879">
      <w:bodyDiv w:val="1"/>
      <w:marLeft w:val="0"/>
      <w:marRight w:val="0"/>
      <w:marTop w:val="0"/>
      <w:marBottom w:val="0"/>
      <w:divBdr>
        <w:top w:val="none" w:sz="0" w:space="0" w:color="auto"/>
        <w:left w:val="none" w:sz="0" w:space="0" w:color="auto"/>
        <w:bottom w:val="none" w:sz="0" w:space="0" w:color="auto"/>
        <w:right w:val="none" w:sz="0" w:space="0" w:color="auto"/>
      </w:divBdr>
    </w:div>
    <w:div w:id="917445119">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19488344">
      <w:bodyDiv w:val="1"/>
      <w:marLeft w:val="0"/>
      <w:marRight w:val="0"/>
      <w:marTop w:val="0"/>
      <w:marBottom w:val="0"/>
      <w:divBdr>
        <w:top w:val="none" w:sz="0" w:space="0" w:color="auto"/>
        <w:left w:val="none" w:sz="0" w:space="0" w:color="auto"/>
        <w:bottom w:val="none" w:sz="0" w:space="0" w:color="auto"/>
        <w:right w:val="none" w:sz="0" w:space="0" w:color="auto"/>
      </w:divBdr>
    </w:div>
    <w:div w:id="922567364">
      <w:bodyDiv w:val="1"/>
      <w:marLeft w:val="0"/>
      <w:marRight w:val="0"/>
      <w:marTop w:val="0"/>
      <w:marBottom w:val="0"/>
      <w:divBdr>
        <w:top w:val="none" w:sz="0" w:space="0" w:color="auto"/>
        <w:left w:val="none" w:sz="0" w:space="0" w:color="auto"/>
        <w:bottom w:val="none" w:sz="0" w:space="0" w:color="auto"/>
        <w:right w:val="none" w:sz="0" w:space="0" w:color="auto"/>
      </w:divBdr>
    </w:div>
    <w:div w:id="926426284">
      <w:bodyDiv w:val="1"/>
      <w:marLeft w:val="0"/>
      <w:marRight w:val="0"/>
      <w:marTop w:val="0"/>
      <w:marBottom w:val="0"/>
      <w:divBdr>
        <w:top w:val="none" w:sz="0" w:space="0" w:color="auto"/>
        <w:left w:val="none" w:sz="0" w:space="0" w:color="auto"/>
        <w:bottom w:val="none" w:sz="0" w:space="0" w:color="auto"/>
        <w:right w:val="none" w:sz="0" w:space="0" w:color="auto"/>
      </w:divBdr>
    </w:div>
    <w:div w:id="931669252">
      <w:bodyDiv w:val="1"/>
      <w:marLeft w:val="0"/>
      <w:marRight w:val="0"/>
      <w:marTop w:val="0"/>
      <w:marBottom w:val="0"/>
      <w:divBdr>
        <w:top w:val="none" w:sz="0" w:space="0" w:color="auto"/>
        <w:left w:val="none" w:sz="0" w:space="0" w:color="auto"/>
        <w:bottom w:val="none" w:sz="0" w:space="0" w:color="auto"/>
        <w:right w:val="none" w:sz="0" w:space="0" w:color="auto"/>
      </w:divBdr>
    </w:div>
    <w:div w:id="932518450">
      <w:bodyDiv w:val="1"/>
      <w:marLeft w:val="0"/>
      <w:marRight w:val="0"/>
      <w:marTop w:val="0"/>
      <w:marBottom w:val="0"/>
      <w:divBdr>
        <w:top w:val="none" w:sz="0" w:space="0" w:color="auto"/>
        <w:left w:val="none" w:sz="0" w:space="0" w:color="auto"/>
        <w:bottom w:val="none" w:sz="0" w:space="0" w:color="auto"/>
        <w:right w:val="none" w:sz="0" w:space="0" w:color="auto"/>
      </w:divBdr>
    </w:div>
    <w:div w:id="944773962">
      <w:bodyDiv w:val="1"/>
      <w:marLeft w:val="0"/>
      <w:marRight w:val="0"/>
      <w:marTop w:val="0"/>
      <w:marBottom w:val="0"/>
      <w:divBdr>
        <w:top w:val="none" w:sz="0" w:space="0" w:color="auto"/>
        <w:left w:val="none" w:sz="0" w:space="0" w:color="auto"/>
        <w:bottom w:val="none" w:sz="0" w:space="0" w:color="auto"/>
        <w:right w:val="none" w:sz="0" w:space="0" w:color="auto"/>
      </w:divBdr>
    </w:div>
    <w:div w:id="944963854">
      <w:bodyDiv w:val="1"/>
      <w:marLeft w:val="0"/>
      <w:marRight w:val="0"/>
      <w:marTop w:val="0"/>
      <w:marBottom w:val="0"/>
      <w:divBdr>
        <w:top w:val="none" w:sz="0" w:space="0" w:color="auto"/>
        <w:left w:val="none" w:sz="0" w:space="0" w:color="auto"/>
        <w:bottom w:val="none" w:sz="0" w:space="0" w:color="auto"/>
        <w:right w:val="none" w:sz="0" w:space="0" w:color="auto"/>
      </w:divBdr>
    </w:div>
    <w:div w:id="945115163">
      <w:bodyDiv w:val="1"/>
      <w:marLeft w:val="0"/>
      <w:marRight w:val="0"/>
      <w:marTop w:val="0"/>
      <w:marBottom w:val="0"/>
      <w:divBdr>
        <w:top w:val="none" w:sz="0" w:space="0" w:color="auto"/>
        <w:left w:val="none" w:sz="0" w:space="0" w:color="auto"/>
        <w:bottom w:val="none" w:sz="0" w:space="0" w:color="auto"/>
        <w:right w:val="none" w:sz="0" w:space="0" w:color="auto"/>
      </w:divBdr>
    </w:div>
    <w:div w:id="946425263">
      <w:bodyDiv w:val="1"/>
      <w:marLeft w:val="0"/>
      <w:marRight w:val="0"/>
      <w:marTop w:val="0"/>
      <w:marBottom w:val="0"/>
      <w:divBdr>
        <w:top w:val="none" w:sz="0" w:space="0" w:color="auto"/>
        <w:left w:val="none" w:sz="0" w:space="0" w:color="auto"/>
        <w:bottom w:val="none" w:sz="0" w:space="0" w:color="auto"/>
        <w:right w:val="none" w:sz="0" w:space="0" w:color="auto"/>
      </w:divBdr>
    </w:div>
    <w:div w:id="949555062">
      <w:bodyDiv w:val="1"/>
      <w:marLeft w:val="0"/>
      <w:marRight w:val="0"/>
      <w:marTop w:val="0"/>
      <w:marBottom w:val="0"/>
      <w:divBdr>
        <w:top w:val="none" w:sz="0" w:space="0" w:color="auto"/>
        <w:left w:val="none" w:sz="0" w:space="0" w:color="auto"/>
        <w:bottom w:val="none" w:sz="0" w:space="0" w:color="auto"/>
        <w:right w:val="none" w:sz="0" w:space="0" w:color="auto"/>
      </w:divBdr>
    </w:div>
    <w:div w:id="952445062">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5596258">
      <w:bodyDiv w:val="1"/>
      <w:marLeft w:val="0"/>
      <w:marRight w:val="0"/>
      <w:marTop w:val="0"/>
      <w:marBottom w:val="0"/>
      <w:divBdr>
        <w:top w:val="none" w:sz="0" w:space="0" w:color="auto"/>
        <w:left w:val="none" w:sz="0" w:space="0" w:color="auto"/>
        <w:bottom w:val="none" w:sz="0" w:space="0" w:color="auto"/>
        <w:right w:val="none" w:sz="0" w:space="0" w:color="auto"/>
      </w:divBdr>
    </w:div>
    <w:div w:id="956058403">
      <w:bodyDiv w:val="1"/>
      <w:marLeft w:val="0"/>
      <w:marRight w:val="0"/>
      <w:marTop w:val="0"/>
      <w:marBottom w:val="0"/>
      <w:divBdr>
        <w:top w:val="none" w:sz="0" w:space="0" w:color="auto"/>
        <w:left w:val="none" w:sz="0" w:space="0" w:color="auto"/>
        <w:bottom w:val="none" w:sz="0" w:space="0" w:color="auto"/>
        <w:right w:val="none" w:sz="0" w:space="0" w:color="auto"/>
      </w:divBdr>
    </w:div>
    <w:div w:id="959796055">
      <w:bodyDiv w:val="1"/>
      <w:marLeft w:val="0"/>
      <w:marRight w:val="0"/>
      <w:marTop w:val="0"/>
      <w:marBottom w:val="0"/>
      <w:divBdr>
        <w:top w:val="none" w:sz="0" w:space="0" w:color="auto"/>
        <w:left w:val="none" w:sz="0" w:space="0" w:color="auto"/>
        <w:bottom w:val="none" w:sz="0" w:space="0" w:color="auto"/>
        <w:right w:val="none" w:sz="0" w:space="0" w:color="auto"/>
      </w:divBdr>
    </w:div>
    <w:div w:id="961420128">
      <w:bodyDiv w:val="1"/>
      <w:marLeft w:val="0"/>
      <w:marRight w:val="0"/>
      <w:marTop w:val="0"/>
      <w:marBottom w:val="0"/>
      <w:divBdr>
        <w:top w:val="none" w:sz="0" w:space="0" w:color="auto"/>
        <w:left w:val="none" w:sz="0" w:space="0" w:color="auto"/>
        <w:bottom w:val="none" w:sz="0" w:space="0" w:color="auto"/>
        <w:right w:val="none" w:sz="0" w:space="0" w:color="auto"/>
      </w:divBdr>
    </w:div>
    <w:div w:id="962267138">
      <w:bodyDiv w:val="1"/>
      <w:marLeft w:val="0"/>
      <w:marRight w:val="0"/>
      <w:marTop w:val="0"/>
      <w:marBottom w:val="0"/>
      <w:divBdr>
        <w:top w:val="none" w:sz="0" w:space="0" w:color="auto"/>
        <w:left w:val="none" w:sz="0" w:space="0" w:color="auto"/>
        <w:bottom w:val="none" w:sz="0" w:space="0" w:color="auto"/>
        <w:right w:val="none" w:sz="0" w:space="0" w:color="auto"/>
      </w:divBdr>
    </w:div>
    <w:div w:id="965045161">
      <w:bodyDiv w:val="1"/>
      <w:marLeft w:val="0"/>
      <w:marRight w:val="0"/>
      <w:marTop w:val="0"/>
      <w:marBottom w:val="0"/>
      <w:divBdr>
        <w:top w:val="none" w:sz="0" w:space="0" w:color="auto"/>
        <w:left w:val="none" w:sz="0" w:space="0" w:color="auto"/>
        <w:bottom w:val="none" w:sz="0" w:space="0" w:color="auto"/>
        <w:right w:val="none" w:sz="0" w:space="0" w:color="auto"/>
      </w:divBdr>
    </w:div>
    <w:div w:id="965237560">
      <w:bodyDiv w:val="1"/>
      <w:marLeft w:val="0"/>
      <w:marRight w:val="0"/>
      <w:marTop w:val="0"/>
      <w:marBottom w:val="0"/>
      <w:divBdr>
        <w:top w:val="none" w:sz="0" w:space="0" w:color="auto"/>
        <w:left w:val="none" w:sz="0" w:space="0" w:color="auto"/>
        <w:bottom w:val="none" w:sz="0" w:space="0" w:color="auto"/>
        <w:right w:val="none" w:sz="0" w:space="0" w:color="auto"/>
      </w:divBdr>
    </w:div>
    <w:div w:id="972440175">
      <w:bodyDiv w:val="1"/>
      <w:marLeft w:val="0"/>
      <w:marRight w:val="0"/>
      <w:marTop w:val="0"/>
      <w:marBottom w:val="0"/>
      <w:divBdr>
        <w:top w:val="none" w:sz="0" w:space="0" w:color="auto"/>
        <w:left w:val="none" w:sz="0" w:space="0" w:color="auto"/>
        <w:bottom w:val="none" w:sz="0" w:space="0" w:color="auto"/>
        <w:right w:val="none" w:sz="0" w:space="0" w:color="auto"/>
      </w:divBdr>
    </w:div>
    <w:div w:id="977495351">
      <w:bodyDiv w:val="1"/>
      <w:marLeft w:val="0"/>
      <w:marRight w:val="0"/>
      <w:marTop w:val="0"/>
      <w:marBottom w:val="0"/>
      <w:divBdr>
        <w:top w:val="none" w:sz="0" w:space="0" w:color="auto"/>
        <w:left w:val="none" w:sz="0" w:space="0" w:color="auto"/>
        <w:bottom w:val="none" w:sz="0" w:space="0" w:color="auto"/>
        <w:right w:val="none" w:sz="0" w:space="0" w:color="auto"/>
      </w:divBdr>
    </w:div>
    <w:div w:id="986740768">
      <w:bodyDiv w:val="1"/>
      <w:marLeft w:val="0"/>
      <w:marRight w:val="0"/>
      <w:marTop w:val="0"/>
      <w:marBottom w:val="0"/>
      <w:divBdr>
        <w:top w:val="none" w:sz="0" w:space="0" w:color="auto"/>
        <w:left w:val="none" w:sz="0" w:space="0" w:color="auto"/>
        <w:bottom w:val="none" w:sz="0" w:space="0" w:color="auto"/>
        <w:right w:val="none" w:sz="0" w:space="0" w:color="auto"/>
      </w:divBdr>
    </w:div>
    <w:div w:id="990061225">
      <w:bodyDiv w:val="1"/>
      <w:marLeft w:val="0"/>
      <w:marRight w:val="0"/>
      <w:marTop w:val="0"/>
      <w:marBottom w:val="0"/>
      <w:divBdr>
        <w:top w:val="none" w:sz="0" w:space="0" w:color="auto"/>
        <w:left w:val="none" w:sz="0" w:space="0" w:color="auto"/>
        <w:bottom w:val="none" w:sz="0" w:space="0" w:color="auto"/>
        <w:right w:val="none" w:sz="0" w:space="0" w:color="auto"/>
      </w:divBdr>
    </w:div>
    <w:div w:id="990254761">
      <w:bodyDiv w:val="1"/>
      <w:marLeft w:val="0"/>
      <w:marRight w:val="0"/>
      <w:marTop w:val="0"/>
      <w:marBottom w:val="0"/>
      <w:divBdr>
        <w:top w:val="none" w:sz="0" w:space="0" w:color="auto"/>
        <w:left w:val="none" w:sz="0" w:space="0" w:color="auto"/>
        <w:bottom w:val="none" w:sz="0" w:space="0" w:color="auto"/>
        <w:right w:val="none" w:sz="0" w:space="0" w:color="auto"/>
      </w:divBdr>
    </w:div>
    <w:div w:id="991329823">
      <w:bodyDiv w:val="1"/>
      <w:marLeft w:val="0"/>
      <w:marRight w:val="0"/>
      <w:marTop w:val="0"/>
      <w:marBottom w:val="0"/>
      <w:divBdr>
        <w:top w:val="none" w:sz="0" w:space="0" w:color="auto"/>
        <w:left w:val="none" w:sz="0" w:space="0" w:color="auto"/>
        <w:bottom w:val="none" w:sz="0" w:space="0" w:color="auto"/>
        <w:right w:val="none" w:sz="0" w:space="0" w:color="auto"/>
      </w:divBdr>
    </w:div>
    <w:div w:id="993143726">
      <w:bodyDiv w:val="1"/>
      <w:marLeft w:val="0"/>
      <w:marRight w:val="0"/>
      <w:marTop w:val="0"/>
      <w:marBottom w:val="0"/>
      <w:divBdr>
        <w:top w:val="none" w:sz="0" w:space="0" w:color="auto"/>
        <w:left w:val="none" w:sz="0" w:space="0" w:color="auto"/>
        <w:bottom w:val="none" w:sz="0" w:space="0" w:color="auto"/>
        <w:right w:val="none" w:sz="0" w:space="0" w:color="auto"/>
      </w:divBdr>
    </w:div>
    <w:div w:id="993947270">
      <w:bodyDiv w:val="1"/>
      <w:marLeft w:val="0"/>
      <w:marRight w:val="0"/>
      <w:marTop w:val="0"/>
      <w:marBottom w:val="0"/>
      <w:divBdr>
        <w:top w:val="none" w:sz="0" w:space="0" w:color="auto"/>
        <w:left w:val="none" w:sz="0" w:space="0" w:color="auto"/>
        <w:bottom w:val="none" w:sz="0" w:space="0" w:color="auto"/>
        <w:right w:val="none" w:sz="0" w:space="0" w:color="auto"/>
      </w:divBdr>
    </w:div>
    <w:div w:id="994071022">
      <w:bodyDiv w:val="1"/>
      <w:marLeft w:val="0"/>
      <w:marRight w:val="0"/>
      <w:marTop w:val="0"/>
      <w:marBottom w:val="0"/>
      <w:divBdr>
        <w:top w:val="none" w:sz="0" w:space="0" w:color="auto"/>
        <w:left w:val="none" w:sz="0" w:space="0" w:color="auto"/>
        <w:bottom w:val="none" w:sz="0" w:space="0" w:color="auto"/>
        <w:right w:val="none" w:sz="0" w:space="0" w:color="auto"/>
      </w:divBdr>
    </w:div>
    <w:div w:id="994378634">
      <w:bodyDiv w:val="1"/>
      <w:marLeft w:val="0"/>
      <w:marRight w:val="0"/>
      <w:marTop w:val="0"/>
      <w:marBottom w:val="0"/>
      <w:divBdr>
        <w:top w:val="none" w:sz="0" w:space="0" w:color="auto"/>
        <w:left w:val="none" w:sz="0" w:space="0" w:color="auto"/>
        <w:bottom w:val="none" w:sz="0" w:space="0" w:color="auto"/>
        <w:right w:val="none" w:sz="0" w:space="0" w:color="auto"/>
      </w:divBdr>
    </w:div>
    <w:div w:id="999383783">
      <w:bodyDiv w:val="1"/>
      <w:marLeft w:val="0"/>
      <w:marRight w:val="0"/>
      <w:marTop w:val="0"/>
      <w:marBottom w:val="0"/>
      <w:divBdr>
        <w:top w:val="none" w:sz="0" w:space="0" w:color="auto"/>
        <w:left w:val="none" w:sz="0" w:space="0" w:color="auto"/>
        <w:bottom w:val="none" w:sz="0" w:space="0" w:color="auto"/>
        <w:right w:val="none" w:sz="0" w:space="0" w:color="auto"/>
      </w:divBdr>
    </w:div>
    <w:div w:id="1002666697">
      <w:bodyDiv w:val="1"/>
      <w:marLeft w:val="0"/>
      <w:marRight w:val="0"/>
      <w:marTop w:val="0"/>
      <w:marBottom w:val="0"/>
      <w:divBdr>
        <w:top w:val="none" w:sz="0" w:space="0" w:color="auto"/>
        <w:left w:val="none" w:sz="0" w:space="0" w:color="auto"/>
        <w:bottom w:val="none" w:sz="0" w:space="0" w:color="auto"/>
        <w:right w:val="none" w:sz="0" w:space="0" w:color="auto"/>
      </w:divBdr>
    </w:div>
    <w:div w:id="1004669582">
      <w:bodyDiv w:val="1"/>
      <w:marLeft w:val="0"/>
      <w:marRight w:val="0"/>
      <w:marTop w:val="0"/>
      <w:marBottom w:val="0"/>
      <w:divBdr>
        <w:top w:val="none" w:sz="0" w:space="0" w:color="auto"/>
        <w:left w:val="none" w:sz="0" w:space="0" w:color="auto"/>
        <w:bottom w:val="none" w:sz="0" w:space="0" w:color="auto"/>
        <w:right w:val="none" w:sz="0" w:space="0" w:color="auto"/>
      </w:divBdr>
    </w:div>
    <w:div w:id="1005744523">
      <w:bodyDiv w:val="1"/>
      <w:marLeft w:val="0"/>
      <w:marRight w:val="0"/>
      <w:marTop w:val="0"/>
      <w:marBottom w:val="0"/>
      <w:divBdr>
        <w:top w:val="none" w:sz="0" w:space="0" w:color="auto"/>
        <w:left w:val="none" w:sz="0" w:space="0" w:color="auto"/>
        <w:bottom w:val="none" w:sz="0" w:space="0" w:color="auto"/>
        <w:right w:val="none" w:sz="0" w:space="0" w:color="auto"/>
      </w:divBdr>
    </w:div>
    <w:div w:id="1017585573">
      <w:bodyDiv w:val="1"/>
      <w:marLeft w:val="0"/>
      <w:marRight w:val="0"/>
      <w:marTop w:val="0"/>
      <w:marBottom w:val="0"/>
      <w:divBdr>
        <w:top w:val="none" w:sz="0" w:space="0" w:color="auto"/>
        <w:left w:val="none" w:sz="0" w:space="0" w:color="auto"/>
        <w:bottom w:val="none" w:sz="0" w:space="0" w:color="auto"/>
        <w:right w:val="none" w:sz="0" w:space="0" w:color="auto"/>
      </w:divBdr>
    </w:div>
    <w:div w:id="1020743361">
      <w:bodyDiv w:val="1"/>
      <w:marLeft w:val="0"/>
      <w:marRight w:val="0"/>
      <w:marTop w:val="0"/>
      <w:marBottom w:val="0"/>
      <w:divBdr>
        <w:top w:val="none" w:sz="0" w:space="0" w:color="auto"/>
        <w:left w:val="none" w:sz="0" w:space="0" w:color="auto"/>
        <w:bottom w:val="none" w:sz="0" w:space="0" w:color="auto"/>
        <w:right w:val="none" w:sz="0" w:space="0" w:color="auto"/>
      </w:divBdr>
    </w:div>
    <w:div w:id="1020938440">
      <w:bodyDiv w:val="1"/>
      <w:marLeft w:val="0"/>
      <w:marRight w:val="0"/>
      <w:marTop w:val="0"/>
      <w:marBottom w:val="0"/>
      <w:divBdr>
        <w:top w:val="none" w:sz="0" w:space="0" w:color="auto"/>
        <w:left w:val="none" w:sz="0" w:space="0" w:color="auto"/>
        <w:bottom w:val="none" w:sz="0" w:space="0" w:color="auto"/>
        <w:right w:val="none" w:sz="0" w:space="0" w:color="auto"/>
      </w:divBdr>
    </w:div>
    <w:div w:id="1021005845">
      <w:bodyDiv w:val="1"/>
      <w:marLeft w:val="0"/>
      <w:marRight w:val="0"/>
      <w:marTop w:val="0"/>
      <w:marBottom w:val="0"/>
      <w:divBdr>
        <w:top w:val="none" w:sz="0" w:space="0" w:color="auto"/>
        <w:left w:val="none" w:sz="0" w:space="0" w:color="auto"/>
        <w:bottom w:val="none" w:sz="0" w:space="0" w:color="auto"/>
        <w:right w:val="none" w:sz="0" w:space="0" w:color="auto"/>
      </w:divBdr>
    </w:div>
    <w:div w:id="1022780245">
      <w:bodyDiv w:val="1"/>
      <w:marLeft w:val="0"/>
      <w:marRight w:val="0"/>
      <w:marTop w:val="0"/>
      <w:marBottom w:val="0"/>
      <w:divBdr>
        <w:top w:val="none" w:sz="0" w:space="0" w:color="auto"/>
        <w:left w:val="none" w:sz="0" w:space="0" w:color="auto"/>
        <w:bottom w:val="none" w:sz="0" w:space="0" w:color="auto"/>
        <w:right w:val="none" w:sz="0" w:space="0" w:color="auto"/>
      </w:divBdr>
    </w:div>
    <w:div w:id="1024478062">
      <w:bodyDiv w:val="1"/>
      <w:marLeft w:val="0"/>
      <w:marRight w:val="0"/>
      <w:marTop w:val="0"/>
      <w:marBottom w:val="0"/>
      <w:divBdr>
        <w:top w:val="none" w:sz="0" w:space="0" w:color="auto"/>
        <w:left w:val="none" w:sz="0" w:space="0" w:color="auto"/>
        <w:bottom w:val="none" w:sz="0" w:space="0" w:color="auto"/>
        <w:right w:val="none" w:sz="0" w:space="0" w:color="auto"/>
      </w:divBdr>
    </w:div>
    <w:div w:id="1025012114">
      <w:bodyDiv w:val="1"/>
      <w:marLeft w:val="0"/>
      <w:marRight w:val="0"/>
      <w:marTop w:val="0"/>
      <w:marBottom w:val="0"/>
      <w:divBdr>
        <w:top w:val="none" w:sz="0" w:space="0" w:color="auto"/>
        <w:left w:val="none" w:sz="0" w:space="0" w:color="auto"/>
        <w:bottom w:val="none" w:sz="0" w:space="0" w:color="auto"/>
        <w:right w:val="none" w:sz="0" w:space="0" w:color="auto"/>
      </w:divBdr>
    </w:div>
    <w:div w:id="1027220622">
      <w:bodyDiv w:val="1"/>
      <w:marLeft w:val="0"/>
      <w:marRight w:val="0"/>
      <w:marTop w:val="0"/>
      <w:marBottom w:val="0"/>
      <w:divBdr>
        <w:top w:val="none" w:sz="0" w:space="0" w:color="auto"/>
        <w:left w:val="none" w:sz="0" w:space="0" w:color="auto"/>
        <w:bottom w:val="none" w:sz="0" w:space="0" w:color="auto"/>
        <w:right w:val="none" w:sz="0" w:space="0" w:color="auto"/>
      </w:divBdr>
    </w:div>
    <w:div w:id="1030449760">
      <w:bodyDiv w:val="1"/>
      <w:marLeft w:val="0"/>
      <w:marRight w:val="0"/>
      <w:marTop w:val="0"/>
      <w:marBottom w:val="0"/>
      <w:divBdr>
        <w:top w:val="none" w:sz="0" w:space="0" w:color="auto"/>
        <w:left w:val="none" w:sz="0" w:space="0" w:color="auto"/>
        <w:bottom w:val="none" w:sz="0" w:space="0" w:color="auto"/>
        <w:right w:val="none" w:sz="0" w:space="0" w:color="auto"/>
      </w:divBdr>
    </w:div>
    <w:div w:id="1031146941">
      <w:bodyDiv w:val="1"/>
      <w:marLeft w:val="0"/>
      <w:marRight w:val="0"/>
      <w:marTop w:val="0"/>
      <w:marBottom w:val="0"/>
      <w:divBdr>
        <w:top w:val="none" w:sz="0" w:space="0" w:color="auto"/>
        <w:left w:val="none" w:sz="0" w:space="0" w:color="auto"/>
        <w:bottom w:val="none" w:sz="0" w:space="0" w:color="auto"/>
        <w:right w:val="none" w:sz="0" w:space="0" w:color="auto"/>
      </w:divBdr>
    </w:div>
    <w:div w:id="1031340092">
      <w:bodyDiv w:val="1"/>
      <w:marLeft w:val="0"/>
      <w:marRight w:val="0"/>
      <w:marTop w:val="0"/>
      <w:marBottom w:val="0"/>
      <w:divBdr>
        <w:top w:val="none" w:sz="0" w:space="0" w:color="auto"/>
        <w:left w:val="none" w:sz="0" w:space="0" w:color="auto"/>
        <w:bottom w:val="none" w:sz="0" w:space="0" w:color="auto"/>
        <w:right w:val="none" w:sz="0" w:space="0" w:color="auto"/>
      </w:divBdr>
    </w:div>
    <w:div w:id="1033731158">
      <w:bodyDiv w:val="1"/>
      <w:marLeft w:val="0"/>
      <w:marRight w:val="0"/>
      <w:marTop w:val="0"/>
      <w:marBottom w:val="0"/>
      <w:divBdr>
        <w:top w:val="none" w:sz="0" w:space="0" w:color="auto"/>
        <w:left w:val="none" w:sz="0" w:space="0" w:color="auto"/>
        <w:bottom w:val="none" w:sz="0" w:space="0" w:color="auto"/>
        <w:right w:val="none" w:sz="0" w:space="0" w:color="auto"/>
      </w:divBdr>
    </w:div>
    <w:div w:id="1037318846">
      <w:bodyDiv w:val="1"/>
      <w:marLeft w:val="0"/>
      <w:marRight w:val="0"/>
      <w:marTop w:val="0"/>
      <w:marBottom w:val="0"/>
      <w:divBdr>
        <w:top w:val="none" w:sz="0" w:space="0" w:color="auto"/>
        <w:left w:val="none" w:sz="0" w:space="0" w:color="auto"/>
        <w:bottom w:val="none" w:sz="0" w:space="0" w:color="auto"/>
        <w:right w:val="none" w:sz="0" w:space="0" w:color="auto"/>
      </w:divBdr>
    </w:div>
    <w:div w:id="1037773891">
      <w:bodyDiv w:val="1"/>
      <w:marLeft w:val="0"/>
      <w:marRight w:val="0"/>
      <w:marTop w:val="0"/>
      <w:marBottom w:val="0"/>
      <w:divBdr>
        <w:top w:val="none" w:sz="0" w:space="0" w:color="auto"/>
        <w:left w:val="none" w:sz="0" w:space="0" w:color="auto"/>
        <w:bottom w:val="none" w:sz="0" w:space="0" w:color="auto"/>
        <w:right w:val="none" w:sz="0" w:space="0" w:color="auto"/>
      </w:divBdr>
    </w:div>
    <w:div w:id="1043673849">
      <w:bodyDiv w:val="1"/>
      <w:marLeft w:val="0"/>
      <w:marRight w:val="0"/>
      <w:marTop w:val="0"/>
      <w:marBottom w:val="0"/>
      <w:divBdr>
        <w:top w:val="none" w:sz="0" w:space="0" w:color="auto"/>
        <w:left w:val="none" w:sz="0" w:space="0" w:color="auto"/>
        <w:bottom w:val="none" w:sz="0" w:space="0" w:color="auto"/>
        <w:right w:val="none" w:sz="0" w:space="0" w:color="auto"/>
      </w:divBdr>
    </w:div>
    <w:div w:id="1048065788">
      <w:bodyDiv w:val="1"/>
      <w:marLeft w:val="0"/>
      <w:marRight w:val="0"/>
      <w:marTop w:val="0"/>
      <w:marBottom w:val="0"/>
      <w:divBdr>
        <w:top w:val="none" w:sz="0" w:space="0" w:color="auto"/>
        <w:left w:val="none" w:sz="0" w:space="0" w:color="auto"/>
        <w:bottom w:val="none" w:sz="0" w:space="0" w:color="auto"/>
        <w:right w:val="none" w:sz="0" w:space="0" w:color="auto"/>
      </w:divBdr>
    </w:div>
    <w:div w:id="1048333833">
      <w:bodyDiv w:val="1"/>
      <w:marLeft w:val="0"/>
      <w:marRight w:val="0"/>
      <w:marTop w:val="0"/>
      <w:marBottom w:val="0"/>
      <w:divBdr>
        <w:top w:val="none" w:sz="0" w:space="0" w:color="auto"/>
        <w:left w:val="none" w:sz="0" w:space="0" w:color="auto"/>
        <w:bottom w:val="none" w:sz="0" w:space="0" w:color="auto"/>
        <w:right w:val="none" w:sz="0" w:space="0" w:color="auto"/>
      </w:divBdr>
    </w:div>
    <w:div w:id="1049186991">
      <w:bodyDiv w:val="1"/>
      <w:marLeft w:val="0"/>
      <w:marRight w:val="0"/>
      <w:marTop w:val="0"/>
      <w:marBottom w:val="0"/>
      <w:divBdr>
        <w:top w:val="none" w:sz="0" w:space="0" w:color="auto"/>
        <w:left w:val="none" w:sz="0" w:space="0" w:color="auto"/>
        <w:bottom w:val="none" w:sz="0" w:space="0" w:color="auto"/>
        <w:right w:val="none" w:sz="0" w:space="0" w:color="auto"/>
      </w:divBdr>
    </w:div>
    <w:div w:id="1051344773">
      <w:bodyDiv w:val="1"/>
      <w:marLeft w:val="0"/>
      <w:marRight w:val="0"/>
      <w:marTop w:val="0"/>
      <w:marBottom w:val="0"/>
      <w:divBdr>
        <w:top w:val="none" w:sz="0" w:space="0" w:color="auto"/>
        <w:left w:val="none" w:sz="0" w:space="0" w:color="auto"/>
        <w:bottom w:val="none" w:sz="0" w:space="0" w:color="auto"/>
        <w:right w:val="none" w:sz="0" w:space="0" w:color="auto"/>
      </w:divBdr>
    </w:div>
    <w:div w:id="1051542111">
      <w:bodyDiv w:val="1"/>
      <w:marLeft w:val="0"/>
      <w:marRight w:val="0"/>
      <w:marTop w:val="0"/>
      <w:marBottom w:val="0"/>
      <w:divBdr>
        <w:top w:val="none" w:sz="0" w:space="0" w:color="auto"/>
        <w:left w:val="none" w:sz="0" w:space="0" w:color="auto"/>
        <w:bottom w:val="none" w:sz="0" w:space="0" w:color="auto"/>
        <w:right w:val="none" w:sz="0" w:space="0" w:color="auto"/>
      </w:divBdr>
    </w:div>
    <w:div w:id="1051921355">
      <w:bodyDiv w:val="1"/>
      <w:marLeft w:val="0"/>
      <w:marRight w:val="0"/>
      <w:marTop w:val="0"/>
      <w:marBottom w:val="0"/>
      <w:divBdr>
        <w:top w:val="none" w:sz="0" w:space="0" w:color="auto"/>
        <w:left w:val="none" w:sz="0" w:space="0" w:color="auto"/>
        <w:bottom w:val="none" w:sz="0" w:space="0" w:color="auto"/>
        <w:right w:val="none" w:sz="0" w:space="0" w:color="auto"/>
      </w:divBdr>
    </w:div>
    <w:div w:id="1054238092">
      <w:bodyDiv w:val="1"/>
      <w:marLeft w:val="0"/>
      <w:marRight w:val="0"/>
      <w:marTop w:val="0"/>
      <w:marBottom w:val="0"/>
      <w:divBdr>
        <w:top w:val="none" w:sz="0" w:space="0" w:color="auto"/>
        <w:left w:val="none" w:sz="0" w:space="0" w:color="auto"/>
        <w:bottom w:val="none" w:sz="0" w:space="0" w:color="auto"/>
        <w:right w:val="none" w:sz="0" w:space="0" w:color="auto"/>
      </w:divBdr>
    </w:div>
    <w:div w:id="1056928098">
      <w:bodyDiv w:val="1"/>
      <w:marLeft w:val="0"/>
      <w:marRight w:val="0"/>
      <w:marTop w:val="0"/>
      <w:marBottom w:val="0"/>
      <w:divBdr>
        <w:top w:val="none" w:sz="0" w:space="0" w:color="auto"/>
        <w:left w:val="none" w:sz="0" w:space="0" w:color="auto"/>
        <w:bottom w:val="none" w:sz="0" w:space="0" w:color="auto"/>
        <w:right w:val="none" w:sz="0" w:space="0" w:color="auto"/>
      </w:divBdr>
    </w:div>
    <w:div w:id="1061169518">
      <w:bodyDiv w:val="1"/>
      <w:marLeft w:val="0"/>
      <w:marRight w:val="0"/>
      <w:marTop w:val="0"/>
      <w:marBottom w:val="0"/>
      <w:divBdr>
        <w:top w:val="none" w:sz="0" w:space="0" w:color="auto"/>
        <w:left w:val="none" w:sz="0" w:space="0" w:color="auto"/>
        <w:bottom w:val="none" w:sz="0" w:space="0" w:color="auto"/>
        <w:right w:val="none" w:sz="0" w:space="0" w:color="auto"/>
      </w:divBdr>
    </w:div>
    <w:div w:id="1061249501">
      <w:bodyDiv w:val="1"/>
      <w:marLeft w:val="0"/>
      <w:marRight w:val="0"/>
      <w:marTop w:val="0"/>
      <w:marBottom w:val="0"/>
      <w:divBdr>
        <w:top w:val="none" w:sz="0" w:space="0" w:color="auto"/>
        <w:left w:val="none" w:sz="0" w:space="0" w:color="auto"/>
        <w:bottom w:val="none" w:sz="0" w:space="0" w:color="auto"/>
        <w:right w:val="none" w:sz="0" w:space="0" w:color="auto"/>
      </w:divBdr>
    </w:div>
    <w:div w:id="1063522308">
      <w:bodyDiv w:val="1"/>
      <w:marLeft w:val="0"/>
      <w:marRight w:val="0"/>
      <w:marTop w:val="0"/>
      <w:marBottom w:val="0"/>
      <w:divBdr>
        <w:top w:val="none" w:sz="0" w:space="0" w:color="auto"/>
        <w:left w:val="none" w:sz="0" w:space="0" w:color="auto"/>
        <w:bottom w:val="none" w:sz="0" w:space="0" w:color="auto"/>
        <w:right w:val="none" w:sz="0" w:space="0" w:color="auto"/>
      </w:divBdr>
    </w:div>
    <w:div w:id="1065488980">
      <w:bodyDiv w:val="1"/>
      <w:marLeft w:val="0"/>
      <w:marRight w:val="0"/>
      <w:marTop w:val="0"/>
      <w:marBottom w:val="0"/>
      <w:divBdr>
        <w:top w:val="none" w:sz="0" w:space="0" w:color="auto"/>
        <w:left w:val="none" w:sz="0" w:space="0" w:color="auto"/>
        <w:bottom w:val="none" w:sz="0" w:space="0" w:color="auto"/>
        <w:right w:val="none" w:sz="0" w:space="0" w:color="auto"/>
      </w:divBdr>
    </w:div>
    <w:div w:id="1069497913">
      <w:bodyDiv w:val="1"/>
      <w:marLeft w:val="0"/>
      <w:marRight w:val="0"/>
      <w:marTop w:val="0"/>
      <w:marBottom w:val="0"/>
      <w:divBdr>
        <w:top w:val="none" w:sz="0" w:space="0" w:color="auto"/>
        <w:left w:val="none" w:sz="0" w:space="0" w:color="auto"/>
        <w:bottom w:val="none" w:sz="0" w:space="0" w:color="auto"/>
        <w:right w:val="none" w:sz="0" w:space="0" w:color="auto"/>
      </w:divBdr>
    </w:div>
    <w:div w:id="1076561178">
      <w:bodyDiv w:val="1"/>
      <w:marLeft w:val="0"/>
      <w:marRight w:val="0"/>
      <w:marTop w:val="0"/>
      <w:marBottom w:val="0"/>
      <w:divBdr>
        <w:top w:val="none" w:sz="0" w:space="0" w:color="auto"/>
        <w:left w:val="none" w:sz="0" w:space="0" w:color="auto"/>
        <w:bottom w:val="none" w:sz="0" w:space="0" w:color="auto"/>
        <w:right w:val="none" w:sz="0" w:space="0" w:color="auto"/>
      </w:divBdr>
    </w:div>
    <w:div w:id="1077829416">
      <w:bodyDiv w:val="1"/>
      <w:marLeft w:val="0"/>
      <w:marRight w:val="0"/>
      <w:marTop w:val="0"/>
      <w:marBottom w:val="0"/>
      <w:divBdr>
        <w:top w:val="none" w:sz="0" w:space="0" w:color="auto"/>
        <w:left w:val="none" w:sz="0" w:space="0" w:color="auto"/>
        <w:bottom w:val="none" w:sz="0" w:space="0" w:color="auto"/>
        <w:right w:val="none" w:sz="0" w:space="0" w:color="auto"/>
      </w:divBdr>
    </w:div>
    <w:div w:id="1084644105">
      <w:bodyDiv w:val="1"/>
      <w:marLeft w:val="0"/>
      <w:marRight w:val="0"/>
      <w:marTop w:val="0"/>
      <w:marBottom w:val="0"/>
      <w:divBdr>
        <w:top w:val="none" w:sz="0" w:space="0" w:color="auto"/>
        <w:left w:val="none" w:sz="0" w:space="0" w:color="auto"/>
        <w:bottom w:val="none" w:sz="0" w:space="0" w:color="auto"/>
        <w:right w:val="none" w:sz="0" w:space="0" w:color="auto"/>
      </w:divBdr>
    </w:div>
    <w:div w:id="1088035713">
      <w:bodyDiv w:val="1"/>
      <w:marLeft w:val="0"/>
      <w:marRight w:val="0"/>
      <w:marTop w:val="0"/>
      <w:marBottom w:val="0"/>
      <w:divBdr>
        <w:top w:val="none" w:sz="0" w:space="0" w:color="auto"/>
        <w:left w:val="none" w:sz="0" w:space="0" w:color="auto"/>
        <w:bottom w:val="none" w:sz="0" w:space="0" w:color="auto"/>
        <w:right w:val="none" w:sz="0" w:space="0" w:color="auto"/>
      </w:divBdr>
    </w:div>
    <w:div w:id="1089234191">
      <w:bodyDiv w:val="1"/>
      <w:marLeft w:val="0"/>
      <w:marRight w:val="0"/>
      <w:marTop w:val="0"/>
      <w:marBottom w:val="0"/>
      <w:divBdr>
        <w:top w:val="none" w:sz="0" w:space="0" w:color="auto"/>
        <w:left w:val="none" w:sz="0" w:space="0" w:color="auto"/>
        <w:bottom w:val="none" w:sz="0" w:space="0" w:color="auto"/>
        <w:right w:val="none" w:sz="0" w:space="0" w:color="auto"/>
      </w:divBdr>
    </w:div>
    <w:div w:id="1089353771">
      <w:bodyDiv w:val="1"/>
      <w:marLeft w:val="0"/>
      <w:marRight w:val="0"/>
      <w:marTop w:val="0"/>
      <w:marBottom w:val="0"/>
      <w:divBdr>
        <w:top w:val="none" w:sz="0" w:space="0" w:color="auto"/>
        <w:left w:val="none" w:sz="0" w:space="0" w:color="auto"/>
        <w:bottom w:val="none" w:sz="0" w:space="0" w:color="auto"/>
        <w:right w:val="none" w:sz="0" w:space="0" w:color="auto"/>
      </w:divBdr>
    </w:div>
    <w:div w:id="1089690706">
      <w:bodyDiv w:val="1"/>
      <w:marLeft w:val="0"/>
      <w:marRight w:val="0"/>
      <w:marTop w:val="0"/>
      <w:marBottom w:val="0"/>
      <w:divBdr>
        <w:top w:val="none" w:sz="0" w:space="0" w:color="auto"/>
        <w:left w:val="none" w:sz="0" w:space="0" w:color="auto"/>
        <w:bottom w:val="none" w:sz="0" w:space="0" w:color="auto"/>
        <w:right w:val="none" w:sz="0" w:space="0" w:color="auto"/>
      </w:divBdr>
    </w:div>
    <w:div w:id="1090271660">
      <w:bodyDiv w:val="1"/>
      <w:marLeft w:val="0"/>
      <w:marRight w:val="0"/>
      <w:marTop w:val="0"/>
      <w:marBottom w:val="0"/>
      <w:divBdr>
        <w:top w:val="none" w:sz="0" w:space="0" w:color="auto"/>
        <w:left w:val="none" w:sz="0" w:space="0" w:color="auto"/>
        <w:bottom w:val="none" w:sz="0" w:space="0" w:color="auto"/>
        <w:right w:val="none" w:sz="0" w:space="0" w:color="auto"/>
      </w:divBdr>
      <w:divsChild>
        <w:div w:id="763378360">
          <w:marLeft w:val="0"/>
          <w:marRight w:val="0"/>
          <w:marTop w:val="0"/>
          <w:marBottom w:val="0"/>
          <w:divBdr>
            <w:top w:val="none" w:sz="0" w:space="0" w:color="auto"/>
            <w:left w:val="none" w:sz="0" w:space="0" w:color="auto"/>
            <w:bottom w:val="none" w:sz="0" w:space="0" w:color="auto"/>
            <w:right w:val="none" w:sz="0" w:space="0" w:color="auto"/>
          </w:divBdr>
          <w:divsChild>
            <w:div w:id="345597173">
              <w:marLeft w:val="0"/>
              <w:marRight w:val="0"/>
              <w:marTop w:val="0"/>
              <w:marBottom w:val="0"/>
              <w:divBdr>
                <w:top w:val="none" w:sz="0" w:space="0" w:color="auto"/>
                <w:left w:val="none" w:sz="0" w:space="0" w:color="auto"/>
                <w:bottom w:val="none" w:sz="0" w:space="0" w:color="auto"/>
                <w:right w:val="none" w:sz="0" w:space="0" w:color="auto"/>
              </w:divBdr>
              <w:divsChild>
                <w:div w:id="5543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473">
      <w:bodyDiv w:val="1"/>
      <w:marLeft w:val="0"/>
      <w:marRight w:val="0"/>
      <w:marTop w:val="0"/>
      <w:marBottom w:val="0"/>
      <w:divBdr>
        <w:top w:val="none" w:sz="0" w:space="0" w:color="auto"/>
        <w:left w:val="none" w:sz="0" w:space="0" w:color="auto"/>
        <w:bottom w:val="none" w:sz="0" w:space="0" w:color="auto"/>
        <w:right w:val="none" w:sz="0" w:space="0" w:color="auto"/>
      </w:divBdr>
    </w:div>
    <w:div w:id="1096904809">
      <w:bodyDiv w:val="1"/>
      <w:marLeft w:val="0"/>
      <w:marRight w:val="0"/>
      <w:marTop w:val="0"/>
      <w:marBottom w:val="0"/>
      <w:divBdr>
        <w:top w:val="none" w:sz="0" w:space="0" w:color="auto"/>
        <w:left w:val="none" w:sz="0" w:space="0" w:color="auto"/>
        <w:bottom w:val="none" w:sz="0" w:space="0" w:color="auto"/>
        <w:right w:val="none" w:sz="0" w:space="0" w:color="auto"/>
      </w:divBdr>
    </w:div>
    <w:div w:id="1099066113">
      <w:bodyDiv w:val="1"/>
      <w:marLeft w:val="0"/>
      <w:marRight w:val="0"/>
      <w:marTop w:val="0"/>
      <w:marBottom w:val="0"/>
      <w:divBdr>
        <w:top w:val="none" w:sz="0" w:space="0" w:color="auto"/>
        <w:left w:val="none" w:sz="0" w:space="0" w:color="auto"/>
        <w:bottom w:val="none" w:sz="0" w:space="0" w:color="auto"/>
        <w:right w:val="none" w:sz="0" w:space="0" w:color="auto"/>
      </w:divBdr>
    </w:div>
    <w:div w:id="1100372576">
      <w:bodyDiv w:val="1"/>
      <w:marLeft w:val="0"/>
      <w:marRight w:val="0"/>
      <w:marTop w:val="0"/>
      <w:marBottom w:val="0"/>
      <w:divBdr>
        <w:top w:val="none" w:sz="0" w:space="0" w:color="auto"/>
        <w:left w:val="none" w:sz="0" w:space="0" w:color="auto"/>
        <w:bottom w:val="none" w:sz="0" w:space="0" w:color="auto"/>
        <w:right w:val="none" w:sz="0" w:space="0" w:color="auto"/>
      </w:divBdr>
      <w:divsChild>
        <w:div w:id="121388070">
          <w:marLeft w:val="274"/>
          <w:marRight w:val="0"/>
          <w:marTop w:val="0"/>
          <w:marBottom w:val="0"/>
          <w:divBdr>
            <w:top w:val="none" w:sz="0" w:space="0" w:color="auto"/>
            <w:left w:val="none" w:sz="0" w:space="0" w:color="auto"/>
            <w:bottom w:val="none" w:sz="0" w:space="0" w:color="auto"/>
            <w:right w:val="none" w:sz="0" w:space="0" w:color="auto"/>
          </w:divBdr>
        </w:div>
        <w:div w:id="645278835">
          <w:marLeft w:val="274"/>
          <w:marRight w:val="0"/>
          <w:marTop w:val="0"/>
          <w:marBottom w:val="0"/>
          <w:divBdr>
            <w:top w:val="none" w:sz="0" w:space="0" w:color="auto"/>
            <w:left w:val="none" w:sz="0" w:space="0" w:color="auto"/>
            <w:bottom w:val="none" w:sz="0" w:space="0" w:color="auto"/>
            <w:right w:val="none" w:sz="0" w:space="0" w:color="auto"/>
          </w:divBdr>
        </w:div>
        <w:div w:id="826363775">
          <w:marLeft w:val="274"/>
          <w:marRight w:val="0"/>
          <w:marTop w:val="0"/>
          <w:marBottom w:val="0"/>
          <w:divBdr>
            <w:top w:val="none" w:sz="0" w:space="0" w:color="auto"/>
            <w:left w:val="none" w:sz="0" w:space="0" w:color="auto"/>
            <w:bottom w:val="none" w:sz="0" w:space="0" w:color="auto"/>
            <w:right w:val="none" w:sz="0" w:space="0" w:color="auto"/>
          </w:divBdr>
        </w:div>
        <w:div w:id="917402403">
          <w:marLeft w:val="274"/>
          <w:marRight w:val="0"/>
          <w:marTop w:val="0"/>
          <w:marBottom w:val="0"/>
          <w:divBdr>
            <w:top w:val="none" w:sz="0" w:space="0" w:color="auto"/>
            <w:left w:val="none" w:sz="0" w:space="0" w:color="auto"/>
            <w:bottom w:val="none" w:sz="0" w:space="0" w:color="auto"/>
            <w:right w:val="none" w:sz="0" w:space="0" w:color="auto"/>
          </w:divBdr>
        </w:div>
        <w:div w:id="1400403437">
          <w:marLeft w:val="274"/>
          <w:marRight w:val="0"/>
          <w:marTop w:val="0"/>
          <w:marBottom w:val="0"/>
          <w:divBdr>
            <w:top w:val="none" w:sz="0" w:space="0" w:color="auto"/>
            <w:left w:val="none" w:sz="0" w:space="0" w:color="auto"/>
            <w:bottom w:val="none" w:sz="0" w:space="0" w:color="auto"/>
            <w:right w:val="none" w:sz="0" w:space="0" w:color="auto"/>
          </w:divBdr>
        </w:div>
        <w:div w:id="1545094644">
          <w:marLeft w:val="274"/>
          <w:marRight w:val="0"/>
          <w:marTop w:val="0"/>
          <w:marBottom w:val="0"/>
          <w:divBdr>
            <w:top w:val="none" w:sz="0" w:space="0" w:color="auto"/>
            <w:left w:val="none" w:sz="0" w:space="0" w:color="auto"/>
            <w:bottom w:val="none" w:sz="0" w:space="0" w:color="auto"/>
            <w:right w:val="none" w:sz="0" w:space="0" w:color="auto"/>
          </w:divBdr>
        </w:div>
      </w:divsChild>
    </w:div>
    <w:div w:id="1100905846">
      <w:bodyDiv w:val="1"/>
      <w:marLeft w:val="0"/>
      <w:marRight w:val="0"/>
      <w:marTop w:val="0"/>
      <w:marBottom w:val="0"/>
      <w:divBdr>
        <w:top w:val="none" w:sz="0" w:space="0" w:color="auto"/>
        <w:left w:val="none" w:sz="0" w:space="0" w:color="auto"/>
        <w:bottom w:val="none" w:sz="0" w:space="0" w:color="auto"/>
        <w:right w:val="none" w:sz="0" w:space="0" w:color="auto"/>
      </w:divBdr>
    </w:div>
    <w:div w:id="1100948869">
      <w:bodyDiv w:val="1"/>
      <w:marLeft w:val="0"/>
      <w:marRight w:val="0"/>
      <w:marTop w:val="0"/>
      <w:marBottom w:val="0"/>
      <w:divBdr>
        <w:top w:val="none" w:sz="0" w:space="0" w:color="auto"/>
        <w:left w:val="none" w:sz="0" w:space="0" w:color="auto"/>
        <w:bottom w:val="none" w:sz="0" w:space="0" w:color="auto"/>
        <w:right w:val="none" w:sz="0" w:space="0" w:color="auto"/>
      </w:divBdr>
    </w:div>
    <w:div w:id="1105269158">
      <w:bodyDiv w:val="1"/>
      <w:marLeft w:val="0"/>
      <w:marRight w:val="0"/>
      <w:marTop w:val="0"/>
      <w:marBottom w:val="0"/>
      <w:divBdr>
        <w:top w:val="none" w:sz="0" w:space="0" w:color="auto"/>
        <w:left w:val="none" w:sz="0" w:space="0" w:color="auto"/>
        <w:bottom w:val="none" w:sz="0" w:space="0" w:color="auto"/>
        <w:right w:val="none" w:sz="0" w:space="0" w:color="auto"/>
      </w:divBdr>
    </w:div>
    <w:div w:id="1133327902">
      <w:bodyDiv w:val="1"/>
      <w:marLeft w:val="0"/>
      <w:marRight w:val="0"/>
      <w:marTop w:val="0"/>
      <w:marBottom w:val="0"/>
      <w:divBdr>
        <w:top w:val="none" w:sz="0" w:space="0" w:color="auto"/>
        <w:left w:val="none" w:sz="0" w:space="0" w:color="auto"/>
        <w:bottom w:val="none" w:sz="0" w:space="0" w:color="auto"/>
        <w:right w:val="none" w:sz="0" w:space="0" w:color="auto"/>
      </w:divBdr>
    </w:div>
    <w:div w:id="1141507592">
      <w:bodyDiv w:val="1"/>
      <w:marLeft w:val="0"/>
      <w:marRight w:val="0"/>
      <w:marTop w:val="0"/>
      <w:marBottom w:val="0"/>
      <w:divBdr>
        <w:top w:val="none" w:sz="0" w:space="0" w:color="auto"/>
        <w:left w:val="none" w:sz="0" w:space="0" w:color="auto"/>
        <w:bottom w:val="none" w:sz="0" w:space="0" w:color="auto"/>
        <w:right w:val="none" w:sz="0" w:space="0" w:color="auto"/>
      </w:divBdr>
    </w:div>
    <w:div w:id="1145776057">
      <w:bodyDiv w:val="1"/>
      <w:marLeft w:val="0"/>
      <w:marRight w:val="0"/>
      <w:marTop w:val="0"/>
      <w:marBottom w:val="0"/>
      <w:divBdr>
        <w:top w:val="none" w:sz="0" w:space="0" w:color="auto"/>
        <w:left w:val="none" w:sz="0" w:space="0" w:color="auto"/>
        <w:bottom w:val="none" w:sz="0" w:space="0" w:color="auto"/>
        <w:right w:val="none" w:sz="0" w:space="0" w:color="auto"/>
      </w:divBdr>
    </w:div>
    <w:div w:id="1148129042">
      <w:bodyDiv w:val="1"/>
      <w:marLeft w:val="0"/>
      <w:marRight w:val="0"/>
      <w:marTop w:val="0"/>
      <w:marBottom w:val="0"/>
      <w:divBdr>
        <w:top w:val="none" w:sz="0" w:space="0" w:color="auto"/>
        <w:left w:val="none" w:sz="0" w:space="0" w:color="auto"/>
        <w:bottom w:val="none" w:sz="0" w:space="0" w:color="auto"/>
        <w:right w:val="none" w:sz="0" w:space="0" w:color="auto"/>
      </w:divBdr>
    </w:div>
    <w:div w:id="1157261608">
      <w:bodyDiv w:val="1"/>
      <w:marLeft w:val="0"/>
      <w:marRight w:val="0"/>
      <w:marTop w:val="0"/>
      <w:marBottom w:val="0"/>
      <w:divBdr>
        <w:top w:val="none" w:sz="0" w:space="0" w:color="auto"/>
        <w:left w:val="none" w:sz="0" w:space="0" w:color="auto"/>
        <w:bottom w:val="none" w:sz="0" w:space="0" w:color="auto"/>
        <w:right w:val="none" w:sz="0" w:space="0" w:color="auto"/>
      </w:divBdr>
    </w:div>
    <w:div w:id="1160343338">
      <w:bodyDiv w:val="1"/>
      <w:marLeft w:val="0"/>
      <w:marRight w:val="0"/>
      <w:marTop w:val="0"/>
      <w:marBottom w:val="0"/>
      <w:divBdr>
        <w:top w:val="none" w:sz="0" w:space="0" w:color="auto"/>
        <w:left w:val="none" w:sz="0" w:space="0" w:color="auto"/>
        <w:bottom w:val="none" w:sz="0" w:space="0" w:color="auto"/>
        <w:right w:val="none" w:sz="0" w:space="0" w:color="auto"/>
      </w:divBdr>
    </w:div>
    <w:div w:id="1161237223">
      <w:bodyDiv w:val="1"/>
      <w:marLeft w:val="0"/>
      <w:marRight w:val="0"/>
      <w:marTop w:val="0"/>
      <w:marBottom w:val="0"/>
      <w:divBdr>
        <w:top w:val="none" w:sz="0" w:space="0" w:color="auto"/>
        <w:left w:val="none" w:sz="0" w:space="0" w:color="auto"/>
        <w:bottom w:val="none" w:sz="0" w:space="0" w:color="auto"/>
        <w:right w:val="none" w:sz="0" w:space="0" w:color="auto"/>
      </w:divBdr>
    </w:div>
    <w:div w:id="1164667997">
      <w:bodyDiv w:val="1"/>
      <w:marLeft w:val="0"/>
      <w:marRight w:val="0"/>
      <w:marTop w:val="0"/>
      <w:marBottom w:val="0"/>
      <w:divBdr>
        <w:top w:val="none" w:sz="0" w:space="0" w:color="auto"/>
        <w:left w:val="none" w:sz="0" w:space="0" w:color="auto"/>
        <w:bottom w:val="none" w:sz="0" w:space="0" w:color="auto"/>
        <w:right w:val="none" w:sz="0" w:space="0" w:color="auto"/>
      </w:divBdr>
    </w:div>
    <w:div w:id="1166284092">
      <w:bodyDiv w:val="1"/>
      <w:marLeft w:val="0"/>
      <w:marRight w:val="0"/>
      <w:marTop w:val="0"/>
      <w:marBottom w:val="0"/>
      <w:divBdr>
        <w:top w:val="none" w:sz="0" w:space="0" w:color="auto"/>
        <w:left w:val="none" w:sz="0" w:space="0" w:color="auto"/>
        <w:bottom w:val="none" w:sz="0" w:space="0" w:color="auto"/>
        <w:right w:val="none" w:sz="0" w:space="0" w:color="auto"/>
      </w:divBdr>
    </w:div>
    <w:div w:id="1167593508">
      <w:bodyDiv w:val="1"/>
      <w:marLeft w:val="0"/>
      <w:marRight w:val="0"/>
      <w:marTop w:val="0"/>
      <w:marBottom w:val="0"/>
      <w:divBdr>
        <w:top w:val="none" w:sz="0" w:space="0" w:color="auto"/>
        <w:left w:val="none" w:sz="0" w:space="0" w:color="auto"/>
        <w:bottom w:val="none" w:sz="0" w:space="0" w:color="auto"/>
        <w:right w:val="none" w:sz="0" w:space="0" w:color="auto"/>
      </w:divBdr>
    </w:div>
    <w:div w:id="1173883229">
      <w:bodyDiv w:val="1"/>
      <w:marLeft w:val="0"/>
      <w:marRight w:val="0"/>
      <w:marTop w:val="0"/>
      <w:marBottom w:val="0"/>
      <w:divBdr>
        <w:top w:val="none" w:sz="0" w:space="0" w:color="auto"/>
        <w:left w:val="none" w:sz="0" w:space="0" w:color="auto"/>
        <w:bottom w:val="none" w:sz="0" w:space="0" w:color="auto"/>
        <w:right w:val="none" w:sz="0" w:space="0" w:color="auto"/>
      </w:divBdr>
    </w:div>
    <w:div w:id="1175219637">
      <w:bodyDiv w:val="1"/>
      <w:marLeft w:val="0"/>
      <w:marRight w:val="0"/>
      <w:marTop w:val="0"/>
      <w:marBottom w:val="0"/>
      <w:divBdr>
        <w:top w:val="none" w:sz="0" w:space="0" w:color="auto"/>
        <w:left w:val="none" w:sz="0" w:space="0" w:color="auto"/>
        <w:bottom w:val="none" w:sz="0" w:space="0" w:color="auto"/>
        <w:right w:val="none" w:sz="0" w:space="0" w:color="auto"/>
      </w:divBdr>
    </w:div>
    <w:div w:id="1189413346">
      <w:bodyDiv w:val="1"/>
      <w:marLeft w:val="0"/>
      <w:marRight w:val="0"/>
      <w:marTop w:val="0"/>
      <w:marBottom w:val="0"/>
      <w:divBdr>
        <w:top w:val="none" w:sz="0" w:space="0" w:color="auto"/>
        <w:left w:val="none" w:sz="0" w:space="0" w:color="auto"/>
        <w:bottom w:val="none" w:sz="0" w:space="0" w:color="auto"/>
        <w:right w:val="none" w:sz="0" w:space="0" w:color="auto"/>
      </w:divBdr>
    </w:div>
    <w:div w:id="1189680347">
      <w:bodyDiv w:val="1"/>
      <w:marLeft w:val="0"/>
      <w:marRight w:val="0"/>
      <w:marTop w:val="0"/>
      <w:marBottom w:val="0"/>
      <w:divBdr>
        <w:top w:val="none" w:sz="0" w:space="0" w:color="auto"/>
        <w:left w:val="none" w:sz="0" w:space="0" w:color="auto"/>
        <w:bottom w:val="none" w:sz="0" w:space="0" w:color="auto"/>
        <w:right w:val="none" w:sz="0" w:space="0" w:color="auto"/>
      </w:divBdr>
    </w:div>
    <w:div w:id="1190997121">
      <w:bodyDiv w:val="1"/>
      <w:marLeft w:val="0"/>
      <w:marRight w:val="0"/>
      <w:marTop w:val="0"/>
      <w:marBottom w:val="0"/>
      <w:divBdr>
        <w:top w:val="none" w:sz="0" w:space="0" w:color="auto"/>
        <w:left w:val="none" w:sz="0" w:space="0" w:color="auto"/>
        <w:bottom w:val="none" w:sz="0" w:space="0" w:color="auto"/>
        <w:right w:val="none" w:sz="0" w:space="0" w:color="auto"/>
      </w:divBdr>
    </w:div>
    <w:div w:id="1192500442">
      <w:bodyDiv w:val="1"/>
      <w:marLeft w:val="0"/>
      <w:marRight w:val="0"/>
      <w:marTop w:val="0"/>
      <w:marBottom w:val="0"/>
      <w:divBdr>
        <w:top w:val="none" w:sz="0" w:space="0" w:color="auto"/>
        <w:left w:val="none" w:sz="0" w:space="0" w:color="auto"/>
        <w:bottom w:val="none" w:sz="0" w:space="0" w:color="auto"/>
        <w:right w:val="none" w:sz="0" w:space="0" w:color="auto"/>
      </w:divBdr>
    </w:div>
    <w:div w:id="1204253120">
      <w:bodyDiv w:val="1"/>
      <w:marLeft w:val="0"/>
      <w:marRight w:val="0"/>
      <w:marTop w:val="0"/>
      <w:marBottom w:val="0"/>
      <w:divBdr>
        <w:top w:val="none" w:sz="0" w:space="0" w:color="auto"/>
        <w:left w:val="none" w:sz="0" w:space="0" w:color="auto"/>
        <w:bottom w:val="none" w:sz="0" w:space="0" w:color="auto"/>
        <w:right w:val="none" w:sz="0" w:space="0" w:color="auto"/>
      </w:divBdr>
    </w:div>
    <w:div w:id="1206059642">
      <w:bodyDiv w:val="1"/>
      <w:marLeft w:val="0"/>
      <w:marRight w:val="0"/>
      <w:marTop w:val="0"/>
      <w:marBottom w:val="0"/>
      <w:divBdr>
        <w:top w:val="none" w:sz="0" w:space="0" w:color="auto"/>
        <w:left w:val="none" w:sz="0" w:space="0" w:color="auto"/>
        <w:bottom w:val="none" w:sz="0" w:space="0" w:color="auto"/>
        <w:right w:val="none" w:sz="0" w:space="0" w:color="auto"/>
      </w:divBdr>
    </w:div>
    <w:div w:id="1213929001">
      <w:bodyDiv w:val="1"/>
      <w:marLeft w:val="0"/>
      <w:marRight w:val="0"/>
      <w:marTop w:val="0"/>
      <w:marBottom w:val="0"/>
      <w:divBdr>
        <w:top w:val="none" w:sz="0" w:space="0" w:color="auto"/>
        <w:left w:val="none" w:sz="0" w:space="0" w:color="auto"/>
        <w:bottom w:val="none" w:sz="0" w:space="0" w:color="auto"/>
        <w:right w:val="none" w:sz="0" w:space="0" w:color="auto"/>
      </w:divBdr>
    </w:div>
    <w:div w:id="1219364961">
      <w:bodyDiv w:val="1"/>
      <w:marLeft w:val="0"/>
      <w:marRight w:val="0"/>
      <w:marTop w:val="0"/>
      <w:marBottom w:val="0"/>
      <w:divBdr>
        <w:top w:val="none" w:sz="0" w:space="0" w:color="auto"/>
        <w:left w:val="none" w:sz="0" w:space="0" w:color="auto"/>
        <w:bottom w:val="none" w:sz="0" w:space="0" w:color="auto"/>
        <w:right w:val="none" w:sz="0" w:space="0" w:color="auto"/>
      </w:divBdr>
    </w:div>
    <w:div w:id="1219900628">
      <w:bodyDiv w:val="1"/>
      <w:marLeft w:val="0"/>
      <w:marRight w:val="0"/>
      <w:marTop w:val="0"/>
      <w:marBottom w:val="0"/>
      <w:divBdr>
        <w:top w:val="none" w:sz="0" w:space="0" w:color="auto"/>
        <w:left w:val="none" w:sz="0" w:space="0" w:color="auto"/>
        <w:bottom w:val="none" w:sz="0" w:space="0" w:color="auto"/>
        <w:right w:val="none" w:sz="0" w:space="0" w:color="auto"/>
      </w:divBdr>
    </w:div>
    <w:div w:id="1222015383">
      <w:bodyDiv w:val="1"/>
      <w:marLeft w:val="0"/>
      <w:marRight w:val="0"/>
      <w:marTop w:val="0"/>
      <w:marBottom w:val="0"/>
      <w:divBdr>
        <w:top w:val="none" w:sz="0" w:space="0" w:color="auto"/>
        <w:left w:val="none" w:sz="0" w:space="0" w:color="auto"/>
        <w:bottom w:val="none" w:sz="0" w:space="0" w:color="auto"/>
        <w:right w:val="none" w:sz="0" w:space="0" w:color="auto"/>
      </w:divBdr>
    </w:div>
    <w:div w:id="1233463094">
      <w:bodyDiv w:val="1"/>
      <w:marLeft w:val="0"/>
      <w:marRight w:val="0"/>
      <w:marTop w:val="0"/>
      <w:marBottom w:val="0"/>
      <w:divBdr>
        <w:top w:val="none" w:sz="0" w:space="0" w:color="auto"/>
        <w:left w:val="none" w:sz="0" w:space="0" w:color="auto"/>
        <w:bottom w:val="none" w:sz="0" w:space="0" w:color="auto"/>
        <w:right w:val="none" w:sz="0" w:space="0" w:color="auto"/>
      </w:divBdr>
    </w:div>
    <w:div w:id="1238856994">
      <w:bodyDiv w:val="1"/>
      <w:marLeft w:val="0"/>
      <w:marRight w:val="0"/>
      <w:marTop w:val="0"/>
      <w:marBottom w:val="0"/>
      <w:divBdr>
        <w:top w:val="none" w:sz="0" w:space="0" w:color="auto"/>
        <w:left w:val="none" w:sz="0" w:space="0" w:color="auto"/>
        <w:bottom w:val="none" w:sz="0" w:space="0" w:color="auto"/>
        <w:right w:val="none" w:sz="0" w:space="0" w:color="auto"/>
      </w:divBdr>
    </w:div>
    <w:div w:id="1238982451">
      <w:bodyDiv w:val="1"/>
      <w:marLeft w:val="0"/>
      <w:marRight w:val="0"/>
      <w:marTop w:val="0"/>
      <w:marBottom w:val="0"/>
      <w:divBdr>
        <w:top w:val="none" w:sz="0" w:space="0" w:color="auto"/>
        <w:left w:val="none" w:sz="0" w:space="0" w:color="auto"/>
        <w:bottom w:val="none" w:sz="0" w:space="0" w:color="auto"/>
        <w:right w:val="none" w:sz="0" w:space="0" w:color="auto"/>
      </w:divBdr>
    </w:div>
    <w:div w:id="1240990557">
      <w:bodyDiv w:val="1"/>
      <w:marLeft w:val="0"/>
      <w:marRight w:val="0"/>
      <w:marTop w:val="0"/>
      <w:marBottom w:val="0"/>
      <w:divBdr>
        <w:top w:val="none" w:sz="0" w:space="0" w:color="auto"/>
        <w:left w:val="none" w:sz="0" w:space="0" w:color="auto"/>
        <w:bottom w:val="none" w:sz="0" w:space="0" w:color="auto"/>
        <w:right w:val="none" w:sz="0" w:space="0" w:color="auto"/>
      </w:divBdr>
    </w:div>
    <w:div w:id="1244951774">
      <w:bodyDiv w:val="1"/>
      <w:marLeft w:val="0"/>
      <w:marRight w:val="0"/>
      <w:marTop w:val="0"/>
      <w:marBottom w:val="0"/>
      <w:divBdr>
        <w:top w:val="none" w:sz="0" w:space="0" w:color="auto"/>
        <w:left w:val="none" w:sz="0" w:space="0" w:color="auto"/>
        <w:bottom w:val="none" w:sz="0" w:space="0" w:color="auto"/>
        <w:right w:val="none" w:sz="0" w:space="0" w:color="auto"/>
      </w:divBdr>
    </w:div>
    <w:div w:id="1247617849">
      <w:bodyDiv w:val="1"/>
      <w:marLeft w:val="0"/>
      <w:marRight w:val="0"/>
      <w:marTop w:val="0"/>
      <w:marBottom w:val="0"/>
      <w:divBdr>
        <w:top w:val="none" w:sz="0" w:space="0" w:color="auto"/>
        <w:left w:val="none" w:sz="0" w:space="0" w:color="auto"/>
        <w:bottom w:val="none" w:sz="0" w:space="0" w:color="auto"/>
        <w:right w:val="none" w:sz="0" w:space="0" w:color="auto"/>
      </w:divBdr>
    </w:div>
    <w:div w:id="1250697189">
      <w:bodyDiv w:val="1"/>
      <w:marLeft w:val="0"/>
      <w:marRight w:val="0"/>
      <w:marTop w:val="0"/>
      <w:marBottom w:val="0"/>
      <w:divBdr>
        <w:top w:val="none" w:sz="0" w:space="0" w:color="auto"/>
        <w:left w:val="none" w:sz="0" w:space="0" w:color="auto"/>
        <w:bottom w:val="none" w:sz="0" w:space="0" w:color="auto"/>
        <w:right w:val="none" w:sz="0" w:space="0" w:color="auto"/>
      </w:divBdr>
    </w:div>
    <w:div w:id="1251936093">
      <w:bodyDiv w:val="1"/>
      <w:marLeft w:val="0"/>
      <w:marRight w:val="0"/>
      <w:marTop w:val="0"/>
      <w:marBottom w:val="0"/>
      <w:divBdr>
        <w:top w:val="none" w:sz="0" w:space="0" w:color="auto"/>
        <w:left w:val="none" w:sz="0" w:space="0" w:color="auto"/>
        <w:bottom w:val="none" w:sz="0" w:space="0" w:color="auto"/>
        <w:right w:val="none" w:sz="0" w:space="0" w:color="auto"/>
      </w:divBdr>
    </w:div>
    <w:div w:id="1253321025">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6146">
      <w:bodyDiv w:val="1"/>
      <w:marLeft w:val="0"/>
      <w:marRight w:val="0"/>
      <w:marTop w:val="0"/>
      <w:marBottom w:val="0"/>
      <w:divBdr>
        <w:top w:val="none" w:sz="0" w:space="0" w:color="auto"/>
        <w:left w:val="none" w:sz="0" w:space="0" w:color="auto"/>
        <w:bottom w:val="none" w:sz="0" w:space="0" w:color="auto"/>
        <w:right w:val="none" w:sz="0" w:space="0" w:color="auto"/>
      </w:divBdr>
    </w:div>
    <w:div w:id="1261717376">
      <w:bodyDiv w:val="1"/>
      <w:marLeft w:val="0"/>
      <w:marRight w:val="0"/>
      <w:marTop w:val="0"/>
      <w:marBottom w:val="0"/>
      <w:divBdr>
        <w:top w:val="none" w:sz="0" w:space="0" w:color="auto"/>
        <w:left w:val="none" w:sz="0" w:space="0" w:color="auto"/>
        <w:bottom w:val="none" w:sz="0" w:space="0" w:color="auto"/>
        <w:right w:val="none" w:sz="0" w:space="0" w:color="auto"/>
      </w:divBdr>
    </w:div>
    <w:div w:id="1266227702">
      <w:bodyDiv w:val="1"/>
      <w:marLeft w:val="0"/>
      <w:marRight w:val="0"/>
      <w:marTop w:val="0"/>
      <w:marBottom w:val="0"/>
      <w:divBdr>
        <w:top w:val="none" w:sz="0" w:space="0" w:color="auto"/>
        <w:left w:val="none" w:sz="0" w:space="0" w:color="auto"/>
        <w:bottom w:val="none" w:sz="0" w:space="0" w:color="auto"/>
        <w:right w:val="none" w:sz="0" w:space="0" w:color="auto"/>
      </w:divBdr>
    </w:div>
    <w:div w:id="1268738242">
      <w:bodyDiv w:val="1"/>
      <w:marLeft w:val="0"/>
      <w:marRight w:val="0"/>
      <w:marTop w:val="0"/>
      <w:marBottom w:val="0"/>
      <w:divBdr>
        <w:top w:val="none" w:sz="0" w:space="0" w:color="auto"/>
        <w:left w:val="none" w:sz="0" w:space="0" w:color="auto"/>
        <w:bottom w:val="none" w:sz="0" w:space="0" w:color="auto"/>
        <w:right w:val="none" w:sz="0" w:space="0" w:color="auto"/>
      </w:divBdr>
      <w:divsChild>
        <w:div w:id="189803343">
          <w:marLeft w:val="274"/>
          <w:marRight w:val="0"/>
          <w:marTop w:val="0"/>
          <w:marBottom w:val="0"/>
          <w:divBdr>
            <w:top w:val="none" w:sz="0" w:space="0" w:color="auto"/>
            <w:left w:val="none" w:sz="0" w:space="0" w:color="auto"/>
            <w:bottom w:val="none" w:sz="0" w:space="0" w:color="auto"/>
            <w:right w:val="none" w:sz="0" w:space="0" w:color="auto"/>
          </w:divBdr>
        </w:div>
        <w:div w:id="904678161">
          <w:marLeft w:val="274"/>
          <w:marRight w:val="0"/>
          <w:marTop w:val="0"/>
          <w:marBottom w:val="0"/>
          <w:divBdr>
            <w:top w:val="none" w:sz="0" w:space="0" w:color="auto"/>
            <w:left w:val="none" w:sz="0" w:space="0" w:color="auto"/>
            <w:bottom w:val="none" w:sz="0" w:space="0" w:color="auto"/>
            <w:right w:val="none" w:sz="0" w:space="0" w:color="auto"/>
          </w:divBdr>
        </w:div>
        <w:div w:id="1113477124">
          <w:marLeft w:val="274"/>
          <w:marRight w:val="0"/>
          <w:marTop w:val="0"/>
          <w:marBottom w:val="0"/>
          <w:divBdr>
            <w:top w:val="none" w:sz="0" w:space="0" w:color="auto"/>
            <w:left w:val="none" w:sz="0" w:space="0" w:color="auto"/>
            <w:bottom w:val="none" w:sz="0" w:space="0" w:color="auto"/>
            <w:right w:val="none" w:sz="0" w:space="0" w:color="auto"/>
          </w:divBdr>
        </w:div>
        <w:div w:id="1182013822">
          <w:marLeft w:val="274"/>
          <w:marRight w:val="0"/>
          <w:marTop w:val="0"/>
          <w:marBottom w:val="0"/>
          <w:divBdr>
            <w:top w:val="none" w:sz="0" w:space="0" w:color="auto"/>
            <w:left w:val="none" w:sz="0" w:space="0" w:color="auto"/>
            <w:bottom w:val="none" w:sz="0" w:space="0" w:color="auto"/>
            <w:right w:val="none" w:sz="0" w:space="0" w:color="auto"/>
          </w:divBdr>
        </w:div>
        <w:div w:id="1578707561">
          <w:marLeft w:val="274"/>
          <w:marRight w:val="0"/>
          <w:marTop w:val="0"/>
          <w:marBottom w:val="0"/>
          <w:divBdr>
            <w:top w:val="none" w:sz="0" w:space="0" w:color="auto"/>
            <w:left w:val="none" w:sz="0" w:space="0" w:color="auto"/>
            <w:bottom w:val="none" w:sz="0" w:space="0" w:color="auto"/>
            <w:right w:val="none" w:sz="0" w:space="0" w:color="auto"/>
          </w:divBdr>
        </w:div>
        <w:div w:id="1737976651">
          <w:marLeft w:val="274"/>
          <w:marRight w:val="0"/>
          <w:marTop w:val="0"/>
          <w:marBottom w:val="0"/>
          <w:divBdr>
            <w:top w:val="none" w:sz="0" w:space="0" w:color="auto"/>
            <w:left w:val="none" w:sz="0" w:space="0" w:color="auto"/>
            <w:bottom w:val="none" w:sz="0" w:space="0" w:color="auto"/>
            <w:right w:val="none" w:sz="0" w:space="0" w:color="auto"/>
          </w:divBdr>
        </w:div>
      </w:divsChild>
    </w:div>
    <w:div w:id="1269578718">
      <w:bodyDiv w:val="1"/>
      <w:marLeft w:val="0"/>
      <w:marRight w:val="0"/>
      <w:marTop w:val="0"/>
      <w:marBottom w:val="0"/>
      <w:divBdr>
        <w:top w:val="none" w:sz="0" w:space="0" w:color="auto"/>
        <w:left w:val="none" w:sz="0" w:space="0" w:color="auto"/>
        <w:bottom w:val="none" w:sz="0" w:space="0" w:color="auto"/>
        <w:right w:val="none" w:sz="0" w:space="0" w:color="auto"/>
      </w:divBdr>
    </w:div>
    <w:div w:id="1274171305">
      <w:bodyDiv w:val="1"/>
      <w:marLeft w:val="0"/>
      <w:marRight w:val="0"/>
      <w:marTop w:val="0"/>
      <w:marBottom w:val="0"/>
      <w:divBdr>
        <w:top w:val="none" w:sz="0" w:space="0" w:color="auto"/>
        <w:left w:val="none" w:sz="0" w:space="0" w:color="auto"/>
        <w:bottom w:val="none" w:sz="0" w:space="0" w:color="auto"/>
        <w:right w:val="none" w:sz="0" w:space="0" w:color="auto"/>
      </w:divBdr>
    </w:div>
    <w:div w:id="1277953932">
      <w:bodyDiv w:val="1"/>
      <w:marLeft w:val="0"/>
      <w:marRight w:val="0"/>
      <w:marTop w:val="0"/>
      <w:marBottom w:val="0"/>
      <w:divBdr>
        <w:top w:val="none" w:sz="0" w:space="0" w:color="auto"/>
        <w:left w:val="none" w:sz="0" w:space="0" w:color="auto"/>
        <w:bottom w:val="none" w:sz="0" w:space="0" w:color="auto"/>
        <w:right w:val="none" w:sz="0" w:space="0" w:color="auto"/>
      </w:divBdr>
    </w:div>
    <w:div w:id="1279601706">
      <w:bodyDiv w:val="1"/>
      <w:marLeft w:val="0"/>
      <w:marRight w:val="0"/>
      <w:marTop w:val="0"/>
      <w:marBottom w:val="0"/>
      <w:divBdr>
        <w:top w:val="none" w:sz="0" w:space="0" w:color="auto"/>
        <w:left w:val="none" w:sz="0" w:space="0" w:color="auto"/>
        <w:bottom w:val="none" w:sz="0" w:space="0" w:color="auto"/>
        <w:right w:val="none" w:sz="0" w:space="0" w:color="auto"/>
      </w:divBdr>
    </w:div>
    <w:div w:id="1281229854">
      <w:bodyDiv w:val="1"/>
      <w:marLeft w:val="0"/>
      <w:marRight w:val="0"/>
      <w:marTop w:val="0"/>
      <w:marBottom w:val="0"/>
      <w:divBdr>
        <w:top w:val="none" w:sz="0" w:space="0" w:color="auto"/>
        <w:left w:val="none" w:sz="0" w:space="0" w:color="auto"/>
        <w:bottom w:val="none" w:sz="0" w:space="0" w:color="auto"/>
        <w:right w:val="none" w:sz="0" w:space="0" w:color="auto"/>
      </w:divBdr>
    </w:div>
    <w:div w:id="1283421595">
      <w:bodyDiv w:val="1"/>
      <w:marLeft w:val="0"/>
      <w:marRight w:val="0"/>
      <w:marTop w:val="0"/>
      <w:marBottom w:val="0"/>
      <w:divBdr>
        <w:top w:val="none" w:sz="0" w:space="0" w:color="auto"/>
        <w:left w:val="none" w:sz="0" w:space="0" w:color="auto"/>
        <w:bottom w:val="none" w:sz="0" w:space="0" w:color="auto"/>
        <w:right w:val="none" w:sz="0" w:space="0" w:color="auto"/>
      </w:divBdr>
    </w:div>
    <w:div w:id="1291353835">
      <w:bodyDiv w:val="1"/>
      <w:marLeft w:val="0"/>
      <w:marRight w:val="0"/>
      <w:marTop w:val="0"/>
      <w:marBottom w:val="0"/>
      <w:divBdr>
        <w:top w:val="none" w:sz="0" w:space="0" w:color="auto"/>
        <w:left w:val="none" w:sz="0" w:space="0" w:color="auto"/>
        <w:bottom w:val="none" w:sz="0" w:space="0" w:color="auto"/>
        <w:right w:val="none" w:sz="0" w:space="0" w:color="auto"/>
      </w:divBdr>
    </w:div>
    <w:div w:id="1293710589">
      <w:bodyDiv w:val="1"/>
      <w:marLeft w:val="0"/>
      <w:marRight w:val="0"/>
      <w:marTop w:val="0"/>
      <w:marBottom w:val="0"/>
      <w:divBdr>
        <w:top w:val="none" w:sz="0" w:space="0" w:color="auto"/>
        <w:left w:val="none" w:sz="0" w:space="0" w:color="auto"/>
        <w:bottom w:val="none" w:sz="0" w:space="0" w:color="auto"/>
        <w:right w:val="none" w:sz="0" w:space="0" w:color="auto"/>
      </w:divBdr>
    </w:div>
    <w:div w:id="1303075798">
      <w:bodyDiv w:val="1"/>
      <w:marLeft w:val="0"/>
      <w:marRight w:val="0"/>
      <w:marTop w:val="0"/>
      <w:marBottom w:val="0"/>
      <w:divBdr>
        <w:top w:val="none" w:sz="0" w:space="0" w:color="auto"/>
        <w:left w:val="none" w:sz="0" w:space="0" w:color="auto"/>
        <w:bottom w:val="none" w:sz="0" w:space="0" w:color="auto"/>
        <w:right w:val="none" w:sz="0" w:space="0" w:color="auto"/>
      </w:divBdr>
    </w:div>
    <w:div w:id="1304191188">
      <w:bodyDiv w:val="1"/>
      <w:marLeft w:val="0"/>
      <w:marRight w:val="0"/>
      <w:marTop w:val="0"/>
      <w:marBottom w:val="0"/>
      <w:divBdr>
        <w:top w:val="none" w:sz="0" w:space="0" w:color="auto"/>
        <w:left w:val="none" w:sz="0" w:space="0" w:color="auto"/>
        <w:bottom w:val="none" w:sz="0" w:space="0" w:color="auto"/>
        <w:right w:val="none" w:sz="0" w:space="0" w:color="auto"/>
      </w:divBdr>
    </w:div>
    <w:div w:id="1304846147">
      <w:bodyDiv w:val="1"/>
      <w:marLeft w:val="0"/>
      <w:marRight w:val="0"/>
      <w:marTop w:val="0"/>
      <w:marBottom w:val="0"/>
      <w:divBdr>
        <w:top w:val="none" w:sz="0" w:space="0" w:color="auto"/>
        <w:left w:val="none" w:sz="0" w:space="0" w:color="auto"/>
        <w:bottom w:val="none" w:sz="0" w:space="0" w:color="auto"/>
        <w:right w:val="none" w:sz="0" w:space="0" w:color="auto"/>
      </w:divBdr>
    </w:div>
    <w:div w:id="1305431780">
      <w:bodyDiv w:val="1"/>
      <w:marLeft w:val="0"/>
      <w:marRight w:val="0"/>
      <w:marTop w:val="0"/>
      <w:marBottom w:val="0"/>
      <w:divBdr>
        <w:top w:val="none" w:sz="0" w:space="0" w:color="auto"/>
        <w:left w:val="none" w:sz="0" w:space="0" w:color="auto"/>
        <w:bottom w:val="none" w:sz="0" w:space="0" w:color="auto"/>
        <w:right w:val="none" w:sz="0" w:space="0" w:color="auto"/>
      </w:divBdr>
    </w:div>
    <w:div w:id="1306278657">
      <w:bodyDiv w:val="1"/>
      <w:marLeft w:val="0"/>
      <w:marRight w:val="0"/>
      <w:marTop w:val="0"/>
      <w:marBottom w:val="0"/>
      <w:divBdr>
        <w:top w:val="none" w:sz="0" w:space="0" w:color="auto"/>
        <w:left w:val="none" w:sz="0" w:space="0" w:color="auto"/>
        <w:bottom w:val="none" w:sz="0" w:space="0" w:color="auto"/>
        <w:right w:val="none" w:sz="0" w:space="0" w:color="auto"/>
      </w:divBdr>
    </w:div>
    <w:div w:id="1313289558">
      <w:bodyDiv w:val="1"/>
      <w:marLeft w:val="0"/>
      <w:marRight w:val="0"/>
      <w:marTop w:val="0"/>
      <w:marBottom w:val="0"/>
      <w:divBdr>
        <w:top w:val="none" w:sz="0" w:space="0" w:color="auto"/>
        <w:left w:val="none" w:sz="0" w:space="0" w:color="auto"/>
        <w:bottom w:val="none" w:sz="0" w:space="0" w:color="auto"/>
        <w:right w:val="none" w:sz="0" w:space="0" w:color="auto"/>
      </w:divBdr>
    </w:div>
    <w:div w:id="1314798573">
      <w:bodyDiv w:val="1"/>
      <w:marLeft w:val="0"/>
      <w:marRight w:val="0"/>
      <w:marTop w:val="0"/>
      <w:marBottom w:val="0"/>
      <w:divBdr>
        <w:top w:val="none" w:sz="0" w:space="0" w:color="auto"/>
        <w:left w:val="none" w:sz="0" w:space="0" w:color="auto"/>
        <w:bottom w:val="none" w:sz="0" w:space="0" w:color="auto"/>
        <w:right w:val="none" w:sz="0" w:space="0" w:color="auto"/>
      </w:divBdr>
    </w:div>
    <w:div w:id="1319307477">
      <w:bodyDiv w:val="1"/>
      <w:marLeft w:val="0"/>
      <w:marRight w:val="0"/>
      <w:marTop w:val="0"/>
      <w:marBottom w:val="0"/>
      <w:divBdr>
        <w:top w:val="none" w:sz="0" w:space="0" w:color="auto"/>
        <w:left w:val="none" w:sz="0" w:space="0" w:color="auto"/>
        <w:bottom w:val="none" w:sz="0" w:space="0" w:color="auto"/>
        <w:right w:val="none" w:sz="0" w:space="0" w:color="auto"/>
      </w:divBdr>
    </w:div>
    <w:div w:id="1322539999">
      <w:bodyDiv w:val="1"/>
      <w:marLeft w:val="0"/>
      <w:marRight w:val="0"/>
      <w:marTop w:val="0"/>
      <w:marBottom w:val="0"/>
      <w:divBdr>
        <w:top w:val="none" w:sz="0" w:space="0" w:color="auto"/>
        <w:left w:val="none" w:sz="0" w:space="0" w:color="auto"/>
        <w:bottom w:val="none" w:sz="0" w:space="0" w:color="auto"/>
        <w:right w:val="none" w:sz="0" w:space="0" w:color="auto"/>
      </w:divBdr>
    </w:div>
    <w:div w:id="1328900861">
      <w:bodyDiv w:val="1"/>
      <w:marLeft w:val="0"/>
      <w:marRight w:val="0"/>
      <w:marTop w:val="0"/>
      <w:marBottom w:val="0"/>
      <w:divBdr>
        <w:top w:val="none" w:sz="0" w:space="0" w:color="auto"/>
        <w:left w:val="none" w:sz="0" w:space="0" w:color="auto"/>
        <w:bottom w:val="none" w:sz="0" w:space="0" w:color="auto"/>
        <w:right w:val="none" w:sz="0" w:space="0" w:color="auto"/>
      </w:divBdr>
    </w:div>
    <w:div w:id="1329946853">
      <w:bodyDiv w:val="1"/>
      <w:marLeft w:val="0"/>
      <w:marRight w:val="0"/>
      <w:marTop w:val="0"/>
      <w:marBottom w:val="0"/>
      <w:divBdr>
        <w:top w:val="none" w:sz="0" w:space="0" w:color="auto"/>
        <w:left w:val="none" w:sz="0" w:space="0" w:color="auto"/>
        <w:bottom w:val="none" w:sz="0" w:space="0" w:color="auto"/>
        <w:right w:val="none" w:sz="0" w:space="0" w:color="auto"/>
      </w:divBdr>
    </w:div>
    <w:div w:id="1330449868">
      <w:bodyDiv w:val="1"/>
      <w:marLeft w:val="0"/>
      <w:marRight w:val="0"/>
      <w:marTop w:val="0"/>
      <w:marBottom w:val="0"/>
      <w:divBdr>
        <w:top w:val="none" w:sz="0" w:space="0" w:color="auto"/>
        <w:left w:val="none" w:sz="0" w:space="0" w:color="auto"/>
        <w:bottom w:val="none" w:sz="0" w:space="0" w:color="auto"/>
        <w:right w:val="none" w:sz="0" w:space="0" w:color="auto"/>
      </w:divBdr>
    </w:div>
    <w:div w:id="1333993199">
      <w:bodyDiv w:val="1"/>
      <w:marLeft w:val="0"/>
      <w:marRight w:val="0"/>
      <w:marTop w:val="0"/>
      <w:marBottom w:val="0"/>
      <w:divBdr>
        <w:top w:val="none" w:sz="0" w:space="0" w:color="auto"/>
        <w:left w:val="none" w:sz="0" w:space="0" w:color="auto"/>
        <w:bottom w:val="none" w:sz="0" w:space="0" w:color="auto"/>
        <w:right w:val="none" w:sz="0" w:space="0" w:color="auto"/>
      </w:divBdr>
    </w:div>
    <w:div w:id="1344089868">
      <w:bodyDiv w:val="1"/>
      <w:marLeft w:val="0"/>
      <w:marRight w:val="0"/>
      <w:marTop w:val="0"/>
      <w:marBottom w:val="0"/>
      <w:divBdr>
        <w:top w:val="none" w:sz="0" w:space="0" w:color="auto"/>
        <w:left w:val="none" w:sz="0" w:space="0" w:color="auto"/>
        <w:bottom w:val="none" w:sz="0" w:space="0" w:color="auto"/>
        <w:right w:val="none" w:sz="0" w:space="0" w:color="auto"/>
      </w:divBdr>
    </w:div>
    <w:div w:id="1351293570">
      <w:bodyDiv w:val="1"/>
      <w:marLeft w:val="0"/>
      <w:marRight w:val="0"/>
      <w:marTop w:val="0"/>
      <w:marBottom w:val="0"/>
      <w:divBdr>
        <w:top w:val="none" w:sz="0" w:space="0" w:color="auto"/>
        <w:left w:val="none" w:sz="0" w:space="0" w:color="auto"/>
        <w:bottom w:val="none" w:sz="0" w:space="0" w:color="auto"/>
        <w:right w:val="none" w:sz="0" w:space="0" w:color="auto"/>
      </w:divBdr>
    </w:div>
    <w:div w:id="1352218843">
      <w:bodyDiv w:val="1"/>
      <w:marLeft w:val="0"/>
      <w:marRight w:val="0"/>
      <w:marTop w:val="0"/>
      <w:marBottom w:val="0"/>
      <w:divBdr>
        <w:top w:val="none" w:sz="0" w:space="0" w:color="auto"/>
        <w:left w:val="none" w:sz="0" w:space="0" w:color="auto"/>
        <w:bottom w:val="none" w:sz="0" w:space="0" w:color="auto"/>
        <w:right w:val="none" w:sz="0" w:space="0" w:color="auto"/>
      </w:divBdr>
    </w:div>
    <w:div w:id="1354839702">
      <w:bodyDiv w:val="1"/>
      <w:marLeft w:val="0"/>
      <w:marRight w:val="0"/>
      <w:marTop w:val="0"/>
      <w:marBottom w:val="0"/>
      <w:divBdr>
        <w:top w:val="none" w:sz="0" w:space="0" w:color="auto"/>
        <w:left w:val="none" w:sz="0" w:space="0" w:color="auto"/>
        <w:bottom w:val="none" w:sz="0" w:space="0" w:color="auto"/>
        <w:right w:val="none" w:sz="0" w:space="0" w:color="auto"/>
      </w:divBdr>
    </w:div>
    <w:div w:id="1356926734">
      <w:bodyDiv w:val="1"/>
      <w:marLeft w:val="0"/>
      <w:marRight w:val="0"/>
      <w:marTop w:val="0"/>
      <w:marBottom w:val="0"/>
      <w:divBdr>
        <w:top w:val="none" w:sz="0" w:space="0" w:color="auto"/>
        <w:left w:val="none" w:sz="0" w:space="0" w:color="auto"/>
        <w:bottom w:val="none" w:sz="0" w:space="0" w:color="auto"/>
        <w:right w:val="none" w:sz="0" w:space="0" w:color="auto"/>
      </w:divBdr>
    </w:div>
    <w:div w:id="1360084449">
      <w:bodyDiv w:val="1"/>
      <w:marLeft w:val="0"/>
      <w:marRight w:val="0"/>
      <w:marTop w:val="0"/>
      <w:marBottom w:val="0"/>
      <w:divBdr>
        <w:top w:val="none" w:sz="0" w:space="0" w:color="auto"/>
        <w:left w:val="none" w:sz="0" w:space="0" w:color="auto"/>
        <w:bottom w:val="none" w:sz="0" w:space="0" w:color="auto"/>
        <w:right w:val="none" w:sz="0" w:space="0" w:color="auto"/>
      </w:divBdr>
    </w:div>
    <w:div w:id="1367100068">
      <w:bodyDiv w:val="1"/>
      <w:marLeft w:val="0"/>
      <w:marRight w:val="0"/>
      <w:marTop w:val="0"/>
      <w:marBottom w:val="0"/>
      <w:divBdr>
        <w:top w:val="none" w:sz="0" w:space="0" w:color="auto"/>
        <w:left w:val="none" w:sz="0" w:space="0" w:color="auto"/>
        <w:bottom w:val="none" w:sz="0" w:space="0" w:color="auto"/>
        <w:right w:val="none" w:sz="0" w:space="0" w:color="auto"/>
      </w:divBdr>
    </w:div>
    <w:div w:id="1368682134">
      <w:bodyDiv w:val="1"/>
      <w:marLeft w:val="0"/>
      <w:marRight w:val="0"/>
      <w:marTop w:val="0"/>
      <w:marBottom w:val="0"/>
      <w:divBdr>
        <w:top w:val="none" w:sz="0" w:space="0" w:color="auto"/>
        <w:left w:val="none" w:sz="0" w:space="0" w:color="auto"/>
        <w:bottom w:val="none" w:sz="0" w:space="0" w:color="auto"/>
        <w:right w:val="none" w:sz="0" w:space="0" w:color="auto"/>
      </w:divBdr>
    </w:div>
    <w:div w:id="1371145667">
      <w:bodyDiv w:val="1"/>
      <w:marLeft w:val="0"/>
      <w:marRight w:val="0"/>
      <w:marTop w:val="0"/>
      <w:marBottom w:val="0"/>
      <w:divBdr>
        <w:top w:val="none" w:sz="0" w:space="0" w:color="auto"/>
        <w:left w:val="none" w:sz="0" w:space="0" w:color="auto"/>
        <w:bottom w:val="none" w:sz="0" w:space="0" w:color="auto"/>
        <w:right w:val="none" w:sz="0" w:space="0" w:color="auto"/>
      </w:divBdr>
    </w:div>
    <w:div w:id="1372345806">
      <w:bodyDiv w:val="1"/>
      <w:marLeft w:val="0"/>
      <w:marRight w:val="0"/>
      <w:marTop w:val="0"/>
      <w:marBottom w:val="0"/>
      <w:divBdr>
        <w:top w:val="none" w:sz="0" w:space="0" w:color="auto"/>
        <w:left w:val="none" w:sz="0" w:space="0" w:color="auto"/>
        <w:bottom w:val="none" w:sz="0" w:space="0" w:color="auto"/>
        <w:right w:val="none" w:sz="0" w:space="0" w:color="auto"/>
      </w:divBdr>
    </w:div>
    <w:div w:id="1374621127">
      <w:bodyDiv w:val="1"/>
      <w:marLeft w:val="0"/>
      <w:marRight w:val="0"/>
      <w:marTop w:val="0"/>
      <w:marBottom w:val="0"/>
      <w:divBdr>
        <w:top w:val="none" w:sz="0" w:space="0" w:color="auto"/>
        <w:left w:val="none" w:sz="0" w:space="0" w:color="auto"/>
        <w:bottom w:val="none" w:sz="0" w:space="0" w:color="auto"/>
        <w:right w:val="none" w:sz="0" w:space="0" w:color="auto"/>
      </w:divBdr>
    </w:div>
    <w:div w:id="1385444509">
      <w:bodyDiv w:val="1"/>
      <w:marLeft w:val="0"/>
      <w:marRight w:val="0"/>
      <w:marTop w:val="0"/>
      <w:marBottom w:val="0"/>
      <w:divBdr>
        <w:top w:val="none" w:sz="0" w:space="0" w:color="auto"/>
        <w:left w:val="none" w:sz="0" w:space="0" w:color="auto"/>
        <w:bottom w:val="none" w:sz="0" w:space="0" w:color="auto"/>
        <w:right w:val="none" w:sz="0" w:space="0" w:color="auto"/>
      </w:divBdr>
    </w:div>
    <w:div w:id="1387879164">
      <w:bodyDiv w:val="1"/>
      <w:marLeft w:val="0"/>
      <w:marRight w:val="0"/>
      <w:marTop w:val="0"/>
      <w:marBottom w:val="0"/>
      <w:divBdr>
        <w:top w:val="none" w:sz="0" w:space="0" w:color="auto"/>
        <w:left w:val="none" w:sz="0" w:space="0" w:color="auto"/>
        <w:bottom w:val="none" w:sz="0" w:space="0" w:color="auto"/>
        <w:right w:val="none" w:sz="0" w:space="0" w:color="auto"/>
      </w:divBdr>
    </w:div>
    <w:div w:id="1391028584">
      <w:bodyDiv w:val="1"/>
      <w:marLeft w:val="0"/>
      <w:marRight w:val="0"/>
      <w:marTop w:val="0"/>
      <w:marBottom w:val="0"/>
      <w:divBdr>
        <w:top w:val="none" w:sz="0" w:space="0" w:color="auto"/>
        <w:left w:val="none" w:sz="0" w:space="0" w:color="auto"/>
        <w:bottom w:val="none" w:sz="0" w:space="0" w:color="auto"/>
        <w:right w:val="none" w:sz="0" w:space="0" w:color="auto"/>
      </w:divBdr>
    </w:div>
    <w:div w:id="1400011538">
      <w:bodyDiv w:val="1"/>
      <w:marLeft w:val="0"/>
      <w:marRight w:val="0"/>
      <w:marTop w:val="0"/>
      <w:marBottom w:val="0"/>
      <w:divBdr>
        <w:top w:val="none" w:sz="0" w:space="0" w:color="auto"/>
        <w:left w:val="none" w:sz="0" w:space="0" w:color="auto"/>
        <w:bottom w:val="none" w:sz="0" w:space="0" w:color="auto"/>
        <w:right w:val="none" w:sz="0" w:space="0" w:color="auto"/>
      </w:divBdr>
    </w:div>
    <w:div w:id="1405301183">
      <w:bodyDiv w:val="1"/>
      <w:marLeft w:val="0"/>
      <w:marRight w:val="0"/>
      <w:marTop w:val="0"/>
      <w:marBottom w:val="0"/>
      <w:divBdr>
        <w:top w:val="none" w:sz="0" w:space="0" w:color="auto"/>
        <w:left w:val="none" w:sz="0" w:space="0" w:color="auto"/>
        <w:bottom w:val="none" w:sz="0" w:space="0" w:color="auto"/>
        <w:right w:val="none" w:sz="0" w:space="0" w:color="auto"/>
      </w:divBdr>
    </w:div>
    <w:div w:id="1406104784">
      <w:bodyDiv w:val="1"/>
      <w:marLeft w:val="0"/>
      <w:marRight w:val="0"/>
      <w:marTop w:val="0"/>
      <w:marBottom w:val="0"/>
      <w:divBdr>
        <w:top w:val="none" w:sz="0" w:space="0" w:color="auto"/>
        <w:left w:val="none" w:sz="0" w:space="0" w:color="auto"/>
        <w:bottom w:val="none" w:sz="0" w:space="0" w:color="auto"/>
        <w:right w:val="none" w:sz="0" w:space="0" w:color="auto"/>
      </w:divBdr>
    </w:div>
    <w:div w:id="1408184103">
      <w:bodyDiv w:val="1"/>
      <w:marLeft w:val="0"/>
      <w:marRight w:val="0"/>
      <w:marTop w:val="0"/>
      <w:marBottom w:val="0"/>
      <w:divBdr>
        <w:top w:val="none" w:sz="0" w:space="0" w:color="auto"/>
        <w:left w:val="none" w:sz="0" w:space="0" w:color="auto"/>
        <w:bottom w:val="none" w:sz="0" w:space="0" w:color="auto"/>
        <w:right w:val="none" w:sz="0" w:space="0" w:color="auto"/>
      </w:divBdr>
    </w:div>
    <w:div w:id="1412391219">
      <w:bodyDiv w:val="1"/>
      <w:marLeft w:val="0"/>
      <w:marRight w:val="0"/>
      <w:marTop w:val="0"/>
      <w:marBottom w:val="0"/>
      <w:divBdr>
        <w:top w:val="none" w:sz="0" w:space="0" w:color="auto"/>
        <w:left w:val="none" w:sz="0" w:space="0" w:color="auto"/>
        <w:bottom w:val="none" w:sz="0" w:space="0" w:color="auto"/>
        <w:right w:val="none" w:sz="0" w:space="0" w:color="auto"/>
      </w:divBdr>
    </w:div>
    <w:div w:id="1413965889">
      <w:bodyDiv w:val="1"/>
      <w:marLeft w:val="0"/>
      <w:marRight w:val="0"/>
      <w:marTop w:val="0"/>
      <w:marBottom w:val="0"/>
      <w:divBdr>
        <w:top w:val="none" w:sz="0" w:space="0" w:color="auto"/>
        <w:left w:val="none" w:sz="0" w:space="0" w:color="auto"/>
        <w:bottom w:val="none" w:sz="0" w:space="0" w:color="auto"/>
        <w:right w:val="none" w:sz="0" w:space="0" w:color="auto"/>
      </w:divBdr>
    </w:div>
    <w:div w:id="1415319836">
      <w:bodyDiv w:val="1"/>
      <w:marLeft w:val="0"/>
      <w:marRight w:val="0"/>
      <w:marTop w:val="0"/>
      <w:marBottom w:val="0"/>
      <w:divBdr>
        <w:top w:val="none" w:sz="0" w:space="0" w:color="auto"/>
        <w:left w:val="none" w:sz="0" w:space="0" w:color="auto"/>
        <w:bottom w:val="none" w:sz="0" w:space="0" w:color="auto"/>
        <w:right w:val="none" w:sz="0" w:space="0" w:color="auto"/>
      </w:divBdr>
    </w:div>
    <w:div w:id="1415740520">
      <w:bodyDiv w:val="1"/>
      <w:marLeft w:val="0"/>
      <w:marRight w:val="0"/>
      <w:marTop w:val="0"/>
      <w:marBottom w:val="0"/>
      <w:divBdr>
        <w:top w:val="none" w:sz="0" w:space="0" w:color="auto"/>
        <w:left w:val="none" w:sz="0" w:space="0" w:color="auto"/>
        <w:bottom w:val="none" w:sz="0" w:space="0" w:color="auto"/>
        <w:right w:val="none" w:sz="0" w:space="0" w:color="auto"/>
      </w:divBdr>
    </w:div>
    <w:div w:id="1417244365">
      <w:bodyDiv w:val="1"/>
      <w:marLeft w:val="0"/>
      <w:marRight w:val="0"/>
      <w:marTop w:val="0"/>
      <w:marBottom w:val="0"/>
      <w:divBdr>
        <w:top w:val="none" w:sz="0" w:space="0" w:color="auto"/>
        <w:left w:val="none" w:sz="0" w:space="0" w:color="auto"/>
        <w:bottom w:val="none" w:sz="0" w:space="0" w:color="auto"/>
        <w:right w:val="none" w:sz="0" w:space="0" w:color="auto"/>
      </w:divBdr>
    </w:div>
    <w:div w:id="1423800646">
      <w:bodyDiv w:val="1"/>
      <w:marLeft w:val="0"/>
      <w:marRight w:val="0"/>
      <w:marTop w:val="0"/>
      <w:marBottom w:val="0"/>
      <w:divBdr>
        <w:top w:val="none" w:sz="0" w:space="0" w:color="auto"/>
        <w:left w:val="none" w:sz="0" w:space="0" w:color="auto"/>
        <w:bottom w:val="none" w:sz="0" w:space="0" w:color="auto"/>
        <w:right w:val="none" w:sz="0" w:space="0" w:color="auto"/>
      </w:divBdr>
    </w:div>
    <w:div w:id="1425689063">
      <w:bodyDiv w:val="1"/>
      <w:marLeft w:val="0"/>
      <w:marRight w:val="0"/>
      <w:marTop w:val="0"/>
      <w:marBottom w:val="0"/>
      <w:divBdr>
        <w:top w:val="none" w:sz="0" w:space="0" w:color="auto"/>
        <w:left w:val="none" w:sz="0" w:space="0" w:color="auto"/>
        <w:bottom w:val="none" w:sz="0" w:space="0" w:color="auto"/>
        <w:right w:val="none" w:sz="0" w:space="0" w:color="auto"/>
      </w:divBdr>
    </w:div>
    <w:div w:id="1426221661">
      <w:bodyDiv w:val="1"/>
      <w:marLeft w:val="0"/>
      <w:marRight w:val="0"/>
      <w:marTop w:val="0"/>
      <w:marBottom w:val="0"/>
      <w:divBdr>
        <w:top w:val="none" w:sz="0" w:space="0" w:color="auto"/>
        <w:left w:val="none" w:sz="0" w:space="0" w:color="auto"/>
        <w:bottom w:val="none" w:sz="0" w:space="0" w:color="auto"/>
        <w:right w:val="none" w:sz="0" w:space="0" w:color="auto"/>
      </w:divBdr>
    </w:div>
    <w:div w:id="1432778378">
      <w:bodyDiv w:val="1"/>
      <w:marLeft w:val="0"/>
      <w:marRight w:val="0"/>
      <w:marTop w:val="0"/>
      <w:marBottom w:val="0"/>
      <w:divBdr>
        <w:top w:val="none" w:sz="0" w:space="0" w:color="auto"/>
        <w:left w:val="none" w:sz="0" w:space="0" w:color="auto"/>
        <w:bottom w:val="none" w:sz="0" w:space="0" w:color="auto"/>
        <w:right w:val="none" w:sz="0" w:space="0" w:color="auto"/>
      </w:divBdr>
    </w:div>
    <w:div w:id="1433864922">
      <w:bodyDiv w:val="1"/>
      <w:marLeft w:val="0"/>
      <w:marRight w:val="0"/>
      <w:marTop w:val="0"/>
      <w:marBottom w:val="0"/>
      <w:divBdr>
        <w:top w:val="none" w:sz="0" w:space="0" w:color="auto"/>
        <w:left w:val="none" w:sz="0" w:space="0" w:color="auto"/>
        <w:bottom w:val="none" w:sz="0" w:space="0" w:color="auto"/>
        <w:right w:val="none" w:sz="0" w:space="0" w:color="auto"/>
      </w:divBdr>
    </w:div>
    <w:div w:id="1435319320">
      <w:bodyDiv w:val="1"/>
      <w:marLeft w:val="0"/>
      <w:marRight w:val="0"/>
      <w:marTop w:val="0"/>
      <w:marBottom w:val="0"/>
      <w:divBdr>
        <w:top w:val="none" w:sz="0" w:space="0" w:color="auto"/>
        <w:left w:val="none" w:sz="0" w:space="0" w:color="auto"/>
        <w:bottom w:val="none" w:sz="0" w:space="0" w:color="auto"/>
        <w:right w:val="none" w:sz="0" w:space="0" w:color="auto"/>
      </w:divBdr>
    </w:div>
    <w:div w:id="1449275602">
      <w:bodyDiv w:val="1"/>
      <w:marLeft w:val="0"/>
      <w:marRight w:val="0"/>
      <w:marTop w:val="0"/>
      <w:marBottom w:val="0"/>
      <w:divBdr>
        <w:top w:val="none" w:sz="0" w:space="0" w:color="auto"/>
        <w:left w:val="none" w:sz="0" w:space="0" w:color="auto"/>
        <w:bottom w:val="none" w:sz="0" w:space="0" w:color="auto"/>
        <w:right w:val="none" w:sz="0" w:space="0" w:color="auto"/>
      </w:divBdr>
    </w:div>
    <w:div w:id="1451778881">
      <w:bodyDiv w:val="1"/>
      <w:marLeft w:val="0"/>
      <w:marRight w:val="0"/>
      <w:marTop w:val="0"/>
      <w:marBottom w:val="0"/>
      <w:divBdr>
        <w:top w:val="none" w:sz="0" w:space="0" w:color="auto"/>
        <w:left w:val="none" w:sz="0" w:space="0" w:color="auto"/>
        <w:bottom w:val="none" w:sz="0" w:space="0" w:color="auto"/>
        <w:right w:val="none" w:sz="0" w:space="0" w:color="auto"/>
      </w:divBdr>
    </w:div>
    <w:div w:id="1453286041">
      <w:bodyDiv w:val="1"/>
      <w:marLeft w:val="0"/>
      <w:marRight w:val="0"/>
      <w:marTop w:val="0"/>
      <w:marBottom w:val="0"/>
      <w:divBdr>
        <w:top w:val="none" w:sz="0" w:space="0" w:color="auto"/>
        <w:left w:val="none" w:sz="0" w:space="0" w:color="auto"/>
        <w:bottom w:val="none" w:sz="0" w:space="0" w:color="auto"/>
        <w:right w:val="none" w:sz="0" w:space="0" w:color="auto"/>
      </w:divBdr>
    </w:div>
    <w:div w:id="1453554580">
      <w:bodyDiv w:val="1"/>
      <w:marLeft w:val="0"/>
      <w:marRight w:val="0"/>
      <w:marTop w:val="0"/>
      <w:marBottom w:val="0"/>
      <w:divBdr>
        <w:top w:val="none" w:sz="0" w:space="0" w:color="auto"/>
        <w:left w:val="none" w:sz="0" w:space="0" w:color="auto"/>
        <w:bottom w:val="none" w:sz="0" w:space="0" w:color="auto"/>
        <w:right w:val="none" w:sz="0" w:space="0" w:color="auto"/>
      </w:divBdr>
    </w:div>
    <w:div w:id="1465390086">
      <w:bodyDiv w:val="1"/>
      <w:marLeft w:val="0"/>
      <w:marRight w:val="0"/>
      <w:marTop w:val="0"/>
      <w:marBottom w:val="0"/>
      <w:divBdr>
        <w:top w:val="none" w:sz="0" w:space="0" w:color="auto"/>
        <w:left w:val="none" w:sz="0" w:space="0" w:color="auto"/>
        <w:bottom w:val="none" w:sz="0" w:space="0" w:color="auto"/>
        <w:right w:val="none" w:sz="0" w:space="0" w:color="auto"/>
      </w:divBdr>
    </w:div>
    <w:div w:id="1466772208">
      <w:bodyDiv w:val="1"/>
      <w:marLeft w:val="0"/>
      <w:marRight w:val="0"/>
      <w:marTop w:val="0"/>
      <w:marBottom w:val="0"/>
      <w:divBdr>
        <w:top w:val="none" w:sz="0" w:space="0" w:color="auto"/>
        <w:left w:val="none" w:sz="0" w:space="0" w:color="auto"/>
        <w:bottom w:val="none" w:sz="0" w:space="0" w:color="auto"/>
        <w:right w:val="none" w:sz="0" w:space="0" w:color="auto"/>
      </w:divBdr>
    </w:div>
    <w:div w:id="1468357710">
      <w:bodyDiv w:val="1"/>
      <w:marLeft w:val="0"/>
      <w:marRight w:val="0"/>
      <w:marTop w:val="0"/>
      <w:marBottom w:val="0"/>
      <w:divBdr>
        <w:top w:val="none" w:sz="0" w:space="0" w:color="auto"/>
        <w:left w:val="none" w:sz="0" w:space="0" w:color="auto"/>
        <w:bottom w:val="none" w:sz="0" w:space="0" w:color="auto"/>
        <w:right w:val="none" w:sz="0" w:space="0" w:color="auto"/>
      </w:divBdr>
    </w:div>
    <w:div w:id="1469010211">
      <w:bodyDiv w:val="1"/>
      <w:marLeft w:val="0"/>
      <w:marRight w:val="0"/>
      <w:marTop w:val="0"/>
      <w:marBottom w:val="0"/>
      <w:divBdr>
        <w:top w:val="none" w:sz="0" w:space="0" w:color="auto"/>
        <w:left w:val="none" w:sz="0" w:space="0" w:color="auto"/>
        <w:bottom w:val="none" w:sz="0" w:space="0" w:color="auto"/>
        <w:right w:val="none" w:sz="0" w:space="0" w:color="auto"/>
      </w:divBdr>
    </w:div>
    <w:div w:id="1469081700">
      <w:bodyDiv w:val="1"/>
      <w:marLeft w:val="0"/>
      <w:marRight w:val="0"/>
      <w:marTop w:val="0"/>
      <w:marBottom w:val="0"/>
      <w:divBdr>
        <w:top w:val="none" w:sz="0" w:space="0" w:color="auto"/>
        <w:left w:val="none" w:sz="0" w:space="0" w:color="auto"/>
        <w:bottom w:val="none" w:sz="0" w:space="0" w:color="auto"/>
        <w:right w:val="none" w:sz="0" w:space="0" w:color="auto"/>
      </w:divBdr>
    </w:div>
    <w:div w:id="1471558059">
      <w:bodyDiv w:val="1"/>
      <w:marLeft w:val="0"/>
      <w:marRight w:val="0"/>
      <w:marTop w:val="0"/>
      <w:marBottom w:val="0"/>
      <w:divBdr>
        <w:top w:val="none" w:sz="0" w:space="0" w:color="auto"/>
        <w:left w:val="none" w:sz="0" w:space="0" w:color="auto"/>
        <w:bottom w:val="none" w:sz="0" w:space="0" w:color="auto"/>
        <w:right w:val="none" w:sz="0" w:space="0" w:color="auto"/>
      </w:divBdr>
    </w:div>
    <w:div w:id="1473254637">
      <w:bodyDiv w:val="1"/>
      <w:marLeft w:val="0"/>
      <w:marRight w:val="0"/>
      <w:marTop w:val="0"/>
      <w:marBottom w:val="0"/>
      <w:divBdr>
        <w:top w:val="none" w:sz="0" w:space="0" w:color="auto"/>
        <w:left w:val="none" w:sz="0" w:space="0" w:color="auto"/>
        <w:bottom w:val="none" w:sz="0" w:space="0" w:color="auto"/>
        <w:right w:val="none" w:sz="0" w:space="0" w:color="auto"/>
      </w:divBdr>
    </w:div>
    <w:div w:id="1474830279">
      <w:bodyDiv w:val="1"/>
      <w:marLeft w:val="0"/>
      <w:marRight w:val="0"/>
      <w:marTop w:val="0"/>
      <w:marBottom w:val="0"/>
      <w:divBdr>
        <w:top w:val="none" w:sz="0" w:space="0" w:color="auto"/>
        <w:left w:val="none" w:sz="0" w:space="0" w:color="auto"/>
        <w:bottom w:val="none" w:sz="0" w:space="0" w:color="auto"/>
        <w:right w:val="none" w:sz="0" w:space="0" w:color="auto"/>
      </w:divBdr>
    </w:div>
    <w:div w:id="1477143061">
      <w:bodyDiv w:val="1"/>
      <w:marLeft w:val="0"/>
      <w:marRight w:val="0"/>
      <w:marTop w:val="0"/>
      <w:marBottom w:val="0"/>
      <w:divBdr>
        <w:top w:val="none" w:sz="0" w:space="0" w:color="auto"/>
        <w:left w:val="none" w:sz="0" w:space="0" w:color="auto"/>
        <w:bottom w:val="none" w:sz="0" w:space="0" w:color="auto"/>
        <w:right w:val="none" w:sz="0" w:space="0" w:color="auto"/>
      </w:divBdr>
    </w:div>
    <w:div w:id="1477718646">
      <w:bodyDiv w:val="1"/>
      <w:marLeft w:val="0"/>
      <w:marRight w:val="0"/>
      <w:marTop w:val="0"/>
      <w:marBottom w:val="0"/>
      <w:divBdr>
        <w:top w:val="none" w:sz="0" w:space="0" w:color="auto"/>
        <w:left w:val="none" w:sz="0" w:space="0" w:color="auto"/>
        <w:bottom w:val="none" w:sz="0" w:space="0" w:color="auto"/>
        <w:right w:val="none" w:sz="0" w:space="0" w:color="auto"/>
      </w:divBdr>
    </w:div>
    <w:div w:id="1479373285">
      <w:bodyDiv w:val="1"/>
      <w:marLeft w:val="0"/>
      <w:marRight w:val="0"/>
      <w:marTop w:val="0"/>
      <w:marBottom w:val="0"/>
      <w:divBdr>
        <w:top w:val="none" w:sz="0" w:space="0" w:color="auto"/>
        <w:left w:val="none" w:sz="0" w:space="0" w:color="auto"/>
        <w:bottom w:val="none" w:sz="0" w:space="0" w:color="auto"/>
        <w:right w:val="none" w:sz="0" w:space="0" w:color="auto"/>
      </w:divBdr>
    </w:div>
    <w:div w:id="1481384820">
      <w:bodyDiv w:val="1"/>
      <w:marLeft w:val="0"/>
      <w:marRight w:val="0"/>
      <w:marTop w:val="0"/>
      <w:marBottom w:val="0"/>
      <w:divBdr>
        <w:top w:val="none" w:sz="0" w:space="0" w:color="auto"/>
        <w:left w:val="none" w:sz="0" w:space="0" w:color="auto"/>
        <w:bottom w:val="none" w:sz="0" w:space="0" w:color="auto"/>
        <w:right w:val="none" w:sz="0" w:space="0" w:color="auto"/>
      </w:divBdr>
    </w:div>
    <w:div w:id="1483736118">
      <w:bodyDiv w:val="1"/>
      <w:marLeft w:val="0"/>
      <w:marRight w:val="0"/>
      <w:marTop w:val="0"/>
      <w:marBottom w:val="0"/>
      <w:divBdr>
        <w:top w:val="none" w:sz="0" w:space="0" w:color="auto"/>
        <w:left w:val="none" w:sz="0" w:space="0" w:color="auto"/>
        <w:bottom w:val="none" w:sz="0" w:space="0" w:color="auto"/>
        <w:right w:val="none" w:sz="0" w:space="0" w:color="auto"/>
      </w:divBdr>
    </w:div>
    <w:div w:id="1485926304">
      <w:bodyDiv w:val="1"/>
      <w:marLeft w:val="0"/>
      <w:marRight w:val="0"/>
      <w:marTop w:val="0"/>
      <w:marBottom w:val="0"/>
      <w:divBdr>
        <w:top w:val="none" w:sz="0" w:space="0" w:color="auto"/>
        <w:left w:val="none" w:sz="0" w:space="0" w:color="auto"/>
        <w:bottom w:val="none" w:sz="0" w:space="0" w:color="auto"/>
        <w:right w:val="none" w:sz="0" w:space="0" w:color="auto"/>
      </w:divBdr>
    </w:div>
    <w:div w:id="1487627317">
      <w:bodyDiv w:val="1"/>
      <w:marLeft w:val="0"/>
      <w:marRight w:val="0"/>
      <w:marTop w:val="0"/>
      <w:marBottom w:val="0"/>
      <w:divBdr>
        <w:top w:val="none" w:sz="0" w:space="0" w:color="auto"/>
        <w:left w:val="none" w:sz="0" w:space="0" w:color="auto"/>
        <w:bottom w:val="none" w:sz="0" w:space="0" w:color="auto"/>
        <w:right w:val="none" w:sz="0" w:space="0" w:color="auto"/>
      </w:divBdr>
    </w:div>
    <w:div w:id="1489436729">
      <w:bodyDiv w:val="1"/>
      <w:marLeft w:val="0"/>
      <w:marRight w:val="0"/>
      <w:marTop w:val="0"/>
      <w:marBottom w:val="0"/>
      <w:divBdr>
        <w:top w:val="none" w:sz="0" w:space="0" w:color="auto"/>
        <w:left w:val="none" w:sz="0" w:space="0" w:color="auto"/>
        <w:bottom w:val="none" w:sz="0" w:space="0" w:color="auto"/>
        <w:right w:val="none" w:sz="0" w:space="0" w:color="auto"/>
      </w:divBdr>
    </w:div>
    <w:div w:id="1492986299">
      <w:bodyDiv w:val="1"/>
      <w:marLeft w:val="0"/>
      <w:marRight w:val="0"/>
      <w:marTop w:val="0"/>
      <w:marBottom w:val="0"/>
      <w:divBdr>
        <w:top w:val="none" w:sz="0" w:space="0" w:color="auto"/>
        <w:left w:val="none" w:sz="0" w:space="0" w:color="auto"/>
        <w:bottom w:val="none" w:sz="0" w:space="0" w:color="auto"/>
        <w:right w:val="none" w:sz="0" w:space="0" w:color="auto"/>
      </w:divBdr>
    </w:div>
    <w:div w:id="1494104173">
      <w:bodyDiv w:val="1"/>
      <w:marLeft w:val="0"/>
      <w:marRight w:val="0"/>
      <w:marTop w:val="0"/>
      <w:marBottom w:val="0"/>
      <w:divBdr>
        <w:top w:val="none" w:sz="0" w:space="0" w:color="auto"/>
        <w:left w:val="none" w:sz="0" w:space="0" w:color="auto"/>
        <w:bottom w:val="none" w:sz="0" w:space="0" w:color="auto"/>
        <w:right w:val="none" w:sz="0" w:space="0" w:color="auto"/>
      </w:divBdr>
    </w:div>
    <w:div w:id="1496149735">
      <w:bodyDiv w:val="1"/>
      <w:marLeft w:val="0"/>
      <w:marRight w:val="0"/>
      <w:marTop w:val="0"/>
      <w:marBottom w:val="0"/>
      <w:divBdr>
        <w:top w:val="none" w:sz="0" w:space="0" w:color="auto"/>
        <w:left w:val="none" w:sz="0" w:space="0" w:color="auto"/>
        <w:bottom w:val="none" w:sz="0" w:space="0" w:color="auto"/>
        <w:right w:val="none" w:sz="0" w:space="0" w:color="auto"/>
      </w:divBdr>
    </w:div>
    <w:div w:id="1498226645">
      <w:bodyDiv w:val="1"/>
      <w:marLeft w:val="0"/>
      <w:marRight w:val="0"/>
      <w:marTop w:val="0"/>
      <w:marBottom w:val="0"/>
      <w:divBdr>
        <w:top w:val="none" w:sz="0" w:space="0" w:color="auto"/>
        <w:left w:val="none" w:sz="0" w:space="0" w:color="auto"/>
        <w:bottom w:val="none" w:sz="0" w:space="0" w:color="auto"/>
        <w:right w:val="none" w:sz="0" w:space="0" w:color="auto"/>
      </w:divBdr>
    </w:div>
    <w:div w:id="1502046380">
      <w:bodyDiv w:val="1"/>
      <w:marLeft w:val="0"/>
      <w:marRight w:val="0"/>
      <w:marTop w:val="0"/>
      <w:marBottom w:val="0"/>
      <w:divBdr>
        <w:top w:val="none" w:sz="0" w:space="0" w:color="auto"/>
        <w:left w:val="none" w:sz="0" w:space="0" w:color="auto"/>
        <w:bottom w:val="none" w:sz="0" w:space="0" w:color="auto"/>
        <w:right w:val="none" w:sz="0" w:space="0" w:color="auto"/>
      </w:divBdr>
    </w:div>
    <w:div w:id="1506017380">
      <w:bodyDiv w:val="1"/>
      <w:marLeft w:val="0"/>
      <w:marRight w:val="0"/>
      <w:marTop w:val="0"/>
      <w:marBottom w:val="0"/>
      <w:divBdr>
        <w:top w:val="none" w:sz="0" w:space="0" w:color="auto"/>
        <w:left w:val="none" w:sz="0" w:space="0" w:color="auto"/>
        <w:bottom w:val="none" w:sz="0" w:space="0" w:color="auto"/>
        <w:right w:val="none" w:sz="0" w:space="0" w:color="auto"/>
      </w:divBdr>
    </w:div>
    <w:div w:id="1506937332">
      <w:bodyDiv w:val="1"/>
      <w:marLeft w:val="0"/>
      <w:marRight w:val="0"/>
      <w:marTop w:val="0"/>
      <w:marBottom w:val="0"/>
      <w:divBdr>
        <w:top w:val="none" w:sz="0" w:space="0" w:color="auto"/>
        <w:left w:val="none" w:sz="0" w:space="0" w:color="auto"/>
        <w:bottom w:val="none" w:sz="0" w:space="0" w:color="auto"/>
        <w:right w:val="none" w:sz="0" w:space="0" w:color="auto"/>
      </w:divBdr>
    </w:div>
    <w:div w:id="1508399866">
      <w:bodyDiv w:val="1"/>
      <w:marLeft w:val="0"/>
      <w:marRight w:val="0"/>
      <w:marTop w:val="0"/>
      <w:marBottom w:val="0"/>
      <w:divBdr>
        <w:top w:val="none" w:sz="0" w:space="0" w:color="auto"/>
        <w:left w:val="none" w:sz="0" w:space="0" w:color="auto"/>
        <w:bottom w:val="none" w:sz="0" w:space="0" w:color="auto"/>
        <w:right w:val="none" w:sz="0" w:space="0" w:color="auto"/>
      </w:divBdr>
    </w:div>
    <w:div w:id="1508708556">
      <w:bodyDiv w:val="1"/>
      <w:marLeft w:val="0"/>
      <w:marRight w:val="0"/>
      <w:marTop w:val="0"/>
      <w:marBottom w:val="0"/>
      <w:divBdr>
        <w:top w:val="none" w:sz="0" w:space="0" w:color="auto"/>
        <w:left w:val="none" w:sz="0" w:space="0" w:color="auto"/>
        <w:bottom w:val="none" w:sz="0" w:space="0" w:color="auto"/>
        <w:right w:val="none" w:sz="0" w:space="0" w:color="auto"/>
      </w:divBdr>
    </w:div>
    <w:div w:id="1511480628">
      <w:bodyDiv w:val="1"/>
      <w:marLeft w:val="0"/>
      <w:marRight w:val="0"/>
      <w:marTop w:val="0"/>
      <w:marBottom w:val="0"/>
      <w:divBdr>
        <w:top w:val="none" w:sz="0" w:space="0" w:color="auto"/>
        <w:left w:val="none" w:sz="0" w:space="0" w:color="auto"/>
        <w:bottom w:val="none" w:sz="0" w:space="0" w:color="auto"/>
        <w:right w:val="none" w:sz="0" w:space="0" w:color="auto"/>
      </w:divBdr>
    </w:div>
    <w:div w:id="1517184703">
      <w:bodyDiv w:val="1"/>
      <w:marLeft w:val="0"/>
      <w:marRight w:val="0"/>
      <w:marTop w:val="0"/>
      <w:marBottom w:val="0"/>
      <w:divBdr>
        <w:top w:val="none" w:sz="0" w:space="0" w:color="auto"/>
        <w:left w:val="none" w:sz="0" w:space="0" w:color="auto"/>
        <w:bottom w:val="none" w:sz="0" w:space="0" w:color="auto"/>
        <w:right w:val="none" w:sz="0" w:space="0" w:color="auto"/>
      </w:divBdr>
    </w:div>
    <w:div w:id="1518227544">
      <w:bodyDiv w:val="1"/>
      <w:marLeft w:val="0"/>
      <w:marRight w:val="0"/>
      <w:marTop w:val="0"/>
      <w:marBottom w:val="0"/>
      <w:divBdr>
        <w:top w:val="none" w:sz="0" w:space="0" w:color="auto"/>
        <w:left w:val="none" w:sz="0" w:space="0" w:color="auto"/>
        <w:bottom w:val="none" w:sz="0" w:space="0" w:color="auto"/>
        <w:right w:val="none" w:sz="0" w:space="0" w:color="auto"/>
      </w:divBdr>
    </w:div>
    <w:div w:id="1520899126">
      <w:bodyDiv w:val="1"/>
      <w:marLeft w:val="0"/>
      <w:marRight w:val="0"/>
      <w:marTop w:val="0"/>
      <w:marBottom w:val="0"/>
      <w:divBdr>
        <w:top w:val="none" w:sz="0" w:space="0" w:color="auto"/>
        <w:left w:val="none" w:sz="0" w:space="0" w:color="auto"/>
        <w:bottom w:val="none" w:sz="0" w:space="0" w:color="auto"/>
        <w:right w:val="none" w:sz="0" w:space="0" w:color="auto"/>
      </w:divBdr>
    </w:div>
    <w:div w:id="1521813540">
      <w:bodyDiv w:val="1"/>
      <w:marLeft w:val="0"/>
      <w:marRight w:val="0"/>
      <w:marTop w:val="0"/>
      <w:marBottom w:val="0"/>
      <w:divBdr>
        <w:top w:val="none" w:sz="0" w:space="0" w:color="auto"/>
        <w:left w:val="none" w:sz="0" w:space="0" w:color="auto"/>
        <w:bottom w:val="none" w:sz="0" w:space="0" w:color="auto"/>
        <w:right w:val="none" w:sz="0" w:space="0" w:color="auto"/>
      </w:divBdr>
    </w:div>
    <w:div w:id="1524245948">
      <w:bodyDiv w:val="1"/>
      <w:marLeft w:val="0"/>
      <w:marRight w:val="0"/>
      <w:marTop w:val="0"/>
      <w:marBottom w:val="0"/>
      <w:divBdr>
        <w:top w:val="none" w:sz="0" w:space="0" w:color="auto"/>
        <w:left w:val="none" w:sz="0" w:space="0" w:color="auto"/>
        <w:bottom w:val="none" w:sz="0" w:space="0" w:color="auto"/>
        <w:right w:val="none" w:sz="0" w:space="0" w:color="auto"/>
      </w:divBdr>
    </w:div>
    <w:div w:id="1524630847">
      <w:bodyDiv w:val="1"/>
      <w:marLeft w:val="0"/>
      <w:marRight w:val="0"/>
      <w:marTop w:val="0"/>
      <w:marBottom w:val="0"/>
      <w:divBdr>
        <w:top w:val="none" w:sz="0" w:space="0" w:color="auto"/>
        <w:left w:val="none" w:sz="0" w:space="0" w:color="auto"/>
        <w:bottom w:val="none" w:sz="0" w:space="0" w:color="auto"/>
        <w:right w:val="none" w:sz="0" w:space="0" w:color="auto"/>
      </w:divBdr>
    </w:div>
    <w:div w:id="1527671782">
      <w:bodyDiv w:val="1"/>
      <w:marLeft w:val="0"/>
      <w:marRight w:val="0"/>
      <w:marTop w:val="0"/>
      <w:marBottom w:val="0"/>
      <w:divBdr>
        <w:top w:val="none" w:sz="0" w:space="0" w:color="auto"/>
        <w:left w:val="none" w:sz="0" w:space="0" w:color="auto"/>
        <w:bottom w:val="none" w:sz="0" w:space="0" w:color="auto"/>
        <w:right w:val="none" w:sz="0" w:space="0" w:color="auto"/>
      </w:divBdr>
    </w:div>
    <w:div w:id="1538545997">
      <w:bodyDiv w:val="1"/>
      <w:marLeft w:val="0"/>
      <w:marRight w:val="0"/>
      <w:marTop w:val="0"/>
      <w:marBottom w:val="0"/>
      <w:divBdr>
        <w:top w:val="none" w:sz="0" w:space="0" w:color="auto"/>
        <w:left w:val="none" w:sz="0" w:space="0" w:color="auto"/>
        <w:bottom w:val="none" w:sz="0" w:space="0" w:color="auto"/>
        <w:right w:val="none" w:sz="0" w:space="0" w:color="auto"/>
      </w:divBdr>
    </w:div>
    <w:div w:id="1542353629">
      <w:bodyDiv w:val="1"/>
      <w:marLeft w:val="0"/>
      <w:marRight w:val="0"/>
      <w:marTop w:val="0"/>
      <w:marBottom w:val="0"/>
      <w:divBdr>
        <w:top w:val="none" w:sz="0" w:space="0" w:color="auto"/>
        <w:left w:val="none" w:sz="0" w:space="0" w:color="auto"/>
        <w:bottom w:val="none" w:sz="0" w:space="0" w:color="auto"/>
        <w:right w:val="none" w:sz="0" w:space="0" w:color="auto"/>
      </w:divBdr>
    </w:div>
    <w:div w:id="1542595332">
      <w:bodyDiv w:val="1"/>
      <w:marLeft w:val="0"/>
      <w:marRight w:val="0"/>
      <w:marTop w:val="0"/>
      <w:marBottom w:val="0"/>
      <w:divBdr>
        <w:top w:val="none" w:sz="0" w:space="0" w:color="auto"/>
        <w:left w:val="none" w:sz="0" w:space="0" w:color="auto"/>
        <w:bottom w:val="none" w:sz="0" w:space="0" w:color="auto"/>
        <w:right w:val="none" w:sz="0" w:space="0" w:color="auto"/>
      </w:divBdr>
    </w:div>
    <w:div w:id="1544098501">
      <w:bodyDiv w:val="1"/>
      <w:marLeft w:val="0"/>
      <w:marRight w:val="0"/>
      <w:marTop w:val="0"/>
      <w:marBottom w:val="0"/>
      <w:divBdr>
        <w:top w:val="none" w:sz="0" w:space="0" w:color="auto"/>
        <w:left w:val="none" w:sz="0" w:space="0" w:color="auto"/>
        <w:bottom w:val="none" w:sz="0" w:space="0" w:color="auto"/>
        <w:right w:val="none" w:sz="0" w:space="0" w:color="auto"/>
      </w:divBdr>
    </w:div>
    <w:div w:id="1547257503">
      <w:bodyDiv w:val="1"/>
      <w:marLeft w:val="0"/>
      <w:marRight w:val="0"/>
      <w:marTop w:val="0"/>
      <w:marBottom w:val="0"/>
      <w:divBdr>
        <w:top w:val="none" w:sz="0" w:space="0" w:color="auto"/>
        <w:left w:val="none" w:sz="0" w:space="0" w:color="auto"/>
        <w:bottom w:val="none" w:sz="0" w:space="0" w:color="auto"/>
        <w:right w:val="none" w:sz="0" w:space="0" w:color="auto"/>
      </w:divBdr>
    </w:div>
    <w:div w:id="1551722973">
      <w:bodyDiv w:val="1"/>
      <w:marLeft w:val="0"/>
      <w:marRight w:val="0"/>
      <w:marTop w:val="0"/>
      <w:marBottom w:val="0"/>
      <w:divBdr>
        <w:top w:val="none" w:sz="0" w:space="0" w:color="auto"/>
        <w:left w:val="none" w:sz="0" w:space="0" w:color="auto"/>
        <w:bottom w:val="none" w:sz="0" w:space="0" w:color="auto"/>
        <w:right w:val="none" w:sz="0" w:space="0" w:color="auto"/>
      </w:divBdr>
    </w:div>
    <w:div w:id="1555435224">
      <w:bodyDiv w:val="1"/>
      <w:marLeft w:val="0"/>
      <w:marRight w:val="0"/>
      <w:marTop w:val="0"/>
      <w:marBottom w:val="0"/>
      <w:divBdr>
        <w:top w:val="none" w:sz="0" w:space="0" w:color="auto"/>
        <w:left w:val="none" w:sz="0" w:space="0" w:color="auto"/>
        <w:bottom w:val="none" w:sz="0" w:space="0" w:color="auto"/>
        <w:right w:val="none" w:sz="0" w:space="0" w:color="auto"/>
      </w:divBdr>
    </w:div>
    <w:div w:id="1577010124">
      <w:bodyDiv w:val="1"/>
      <w:marLeft w:val="0"/>
      <w:marRight w:val="0"/>
      <w:marTop w:val="0"/>
      <w:marBottom w:val="0"/>
      <w:divBdr>
        <w:top w:val="none" w:sz="0" w:space="0" w:color="auto"/>
        <w:left w:val="none" w:sz="0" w:space="0" w:color="auto"/>
        <w:bottom w:val="none" w:sz="0" w:space="0" w:color="auto"/>
        <w:right w:val="none" w:sz="0" w:space="0" w:color="auto"/>
      </w:divBdr>
    </w:div>
    <w:div w:id="1579173910">
      <w:bodyDiv w:val="1"/>
      <w:marLeft w:val="0"/>
      <w:marRight w:val="0"/>
      <w:marTop w:val="0"/>
      <w:marBottom w:val="0"/>
      <w:divBdr>
        <w:top w:val="none" w:sz="0" w:space="0" w:color="auto"/>
        <w:left w:val="none" w:sz="0" w:space="0" w:color="auto"/>
        <w:bottom w:val="none" w:sz="0" w:space="0" w:color="auto"/>
        <w:right w:val="none" w:sz="0" w:space="0" w:color="auto"/>
      </w:divBdr>
    </w:div>
    <w:div w:id="1587500136">
      <w:bodyDiv w:val="1"/>
      <w:marLeft w:val="0"/>
      <w:marRight w:val="0"/>
      <w:marTop w:val="0"/>
      <w:marBottom w:val="0"/>
      <w:divBdr>
        <w:top w:val="none" w:sz="0" w:space="0" w:color="auto"/>
        <w:left w:val="none" w:sz="0" w:space="0" w:color="auto"/>
        <w:bottom w:val="none" w:sz="0" w:space="0" w:color="auto"/>
        <w:right w:val="none" w:sz="0" w:space="0" w:color="auto"/>
      </w:divBdr>
    </w:div>
    <w:div w:id="1591625382">
      <w:bodyDiv w:val="1"/>
      <w:marLeft w:val="0"/>
      <w:marRight w:val="0"/>
      <w:marTop w:val="0"/>
      <w:marBottom w:val="0"/>
      <w:divBdr>
        <w:top w:val="none" w:sz="0" w:space="0" w:color="auto"/>
        <w:left w:val="none" w:sz="0" w:space="0" w:color="auto"/>
        <w:bottom w:val="none" w:sz="0" w:space="0" w:color="auto"/>
        <w:right w:val="none" w:sz="0" w:space="0" w:color="auto"/>
      </w:divBdr>
    </w:div>
    <w:div w:id="1591698690">
      <w:bodyDiv w:val="1"/>
      <w:marLeft w:val="0"/>
      <w:marRight w:val="0"/>
      <w:marTop w:val="0"/>
      <w:marBottom w:val="0"/>
      <w:divBdr>
        <w:top w:val="none" w:sz="0" w:space="0" w:color="auto"/>
        <w:left w:val="none" w:sz="0" w:space="0" w:color="auto"/>
        <w:bottom w:val="none" w:sz="0" w:space="0" w:color="auto"/>
        <w:right w:val="none" w:sz="0" w:space="0" w:color="auto"/>
      </w:divBdr>
    </w:div>
    <w:div w:id="1592154948">
      <w:bodyDiv w:val="1"/>
      <w:marLeft w:val="0"/>
      <w:marRight w:val="0"/>
      <w:marTop w:val="0"/>
      <w:marBottom w:val="0"/>
      <w:divBdr>
        <w:top w:val="none" w:sz="0" w:space="0" w:color="auto"/>
        <w:left w:val="none" w:sz="0" w:space="0" w:color="auto"/>
        <w:bottom w:val="none" w:sz="0" w:space="0" w:color="auto"/>
        <w:right w:val="none" w:sz="0" w:space="0" w:color="auto"/>
      </w:divBdr>
    </w:div>
    <w:div w:id="1596018119">
      <w:bodyDiv w:val="1"/>
      <w:marLeft w:val="0"/>
      <w:marRight w:val="0"/>
      <w:marTop w:val="0"/>
      <w:marBottom w:val="0"/>
      <w:divBdr>
        <w:top w:val="none" w:sz="0" w:space="0" w:color="auto"/>
        <w:left w:val="none" w:sz="0" w:space="0" w:color="auto"/>
        <w:bottom w:val="none" w:sz="0" w:space="0" w:color="auto"/>
        <w:right w:val="none" w:sz="0" w:space="0" w:color="auto"/>
      </w:divBdr>
    </w:div>
    <w:div w:id="1601260497">
      <w:bodyDiv w:val="1"/>
      <w:marLeft w:val="0"/>
      <w:marRight w:val="0"/>
      <w:marTop w:val="0"/>
      <w:marBottom w:val="0"/>
      <w:divBdr>
        <w:top w:val="none" w:sz="0" w:space="0" w:color="auto"/>
        <w:left w:val="none" w:sz="0" w:space="0" w:color="auto"/>
        <w:bottom w:val="none" w:sz="0" w:space="0" w:color="auto"/>
        <w:right w:val="none" w:sz="0" w:space="0" w:color="auto"/>
      </w:divBdr>
    </w:div>
    <w:div w:id="1603688008">
      <w:bodyDiv w:val="1"/>
      <w:marLeft w:val="0"/>
      <w:marRight w:val="0"/>
      <w:marTop w:val="0"/>
      <w:marBottom w:val="0"/>
      <w:divBdr>
        <w:top w:val="none" w:sz="0" w:space="0" w:color="auto"/>
        <w:left w:val="none" w:sz="0" w:space="0" w:color="auto"/>
        <w:bottom w:val="none" w:sz="0" w:space="0" w:color="auto"/>
        <w:right w:val="none" w:sz="0" w:space="0" w:color="auto"/>
      </w:divBdr>
      <w:divsChild>
        <w:div w:id="990989787">
          <w:marLeft w:val="0"/>
          <w:marRight w:val="0"/>
          <w:marTop w:val="0"/>
          <w:marBottom w:val="0"/>
          <w:divBdr>
            <w:top w:val="none" w:sz="0" w:space="0" w:color="auto"/>
            <w:left w:val="none" w:sz="0" w:space="0" w:color="auto"/>
            <w:bottom w:val="none" w:sz="0" w:space="0" w:color="auto"/>
            <w:right w:val="none" w:sz="0" w:space="0" w:color="auto"/>
          </w:divBdr>
          <w:divsChild>
            <w:div w:id="1485511363">
              <w:marLeft w:val="0"/>
              <w:marRight w:val="0"/>
              <w:marTop w:val="0"/>
              <w:marBottom w:val="0"/>
              <w:divBdr>
                <w:top w:val="none" w:sz="0" w:space="0" w:color="auto"/>
                <w:left w:val="none" w:sz="0" w:space="0" w:color="auto"/>
                <w:bottom w:val="none" w:sz="0" w:space="0" w:color="auto"/>
                <w:right w:val="none" w:sz="0" w:space="0" w:color="auto"/>
              </w:divBdr>
              <w:divsChild>
                <w:div w:id="93402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62653">
      <w:bodyDiv w:val="1"/>
      <w:marLeft w:val="0"/>
      <w:marRight w:val="0"/>
      <w:marTop w:val="0"/>
      <w:marBottom w:val="0"/>
      <w:divBdr>
        <w:top w:val="none" w:sz="0" w:space="0" w:color="auto"/>
        <w:left w:val="none" w:sz="0" w:space="0" w:color="auto"/>
        <w:bottom w:val="none" w:sz="0" w:space="0" w:color="auto"/>
        <w:right w:val="none" w:sz="0" w:space="0" w:color="auto"/>
      </w:divBdr>
    </w:div>
    <w:div w:id="1615750731">
      <w:bodyDiv w:val="1"/>
      <w:marLeft w:val="0"/>
      <w:marRight w:val="0"/>
      <w:marTop w:val="0"/>
      <w:marBottom w:val="0"/>
      <w:divBdr>
        <w:top w:val="none" w:sz="0" w:space="0" w:color="auto"/>
        <w:left w:val="none" w:sz="0" w:space="0" w:color="auto"/>
        <w:bottom w:val="none" w:sz="0" w:space="0" w:color="auto"/>
        <w:right w:val="none" w:sz="0" w:space="0" w:color="auto"/>
      </w:divBdr>
    </w:div>
    <w:div w:id="1615938847">
      <w:bodyDiv w:val="1"/>
      <w:marLeft w:val="0"/>
      <w:marRight w:val="0"/>
      <w:marTop w:val="0"/>
      <w:marBottom w:val="0"/>
      <w:divBdr>
        <w:top w:val="none" w:sz="0" w:space="0" w:color="auto"/>
        <w:left w:val="none" w:sz="0" w:space="0" w:color="auto"/>
        <w:bottom w:val="none" w:sz="0" w:space="0" w:color="auto"/>
        <w:right w:val="none" w:sz="0" w:space="0" w:color="auto"/>
      </w:divBdr>
    </w:div>
    <w:div w:id="1617904461">
      <w:bodyDiv w:val="1"/>
      <w:marLeft w:val="0"/>
      <w:marRight w:val="0"/>
      <w:marTop w:val="0"/>
      <w:marBottom w:val="0"/>
      <w:divBdr>
        <w:top w:val="none" w:sz="0" w:space="0" w:color="auto"/>
        <w:left w:val="none" w:sz="0" w:space="0" w:color="auto"/>
        <w:bottom w:val="none" w:sz="0" w:space="0" w:color="auto"/>
        <w:right w:val="none" w:sz="0" w:space="0" w:color="auto"/>
      </w:divBdr>
    </w:div>
    <w:div w:id="1622877470">
      <w:bodyDiv w:val="1"/>
      <w:marLeft w:val="0"/>
      <w:marRight w:val="0"/>
      <w:marTop w:val="0"/>
      <w:marBottom w:val="0"/>
      <w:divBdr>
        <w:top w:val="none" w:sz="0" w:space="0" w:color="auto"/>
        <w:left w:val="none" w:sz="0" w:space="0" w:color="auto"/>
        <w:bottom w:val="none" w:sz="0" w:space="0" w:color="auto"/>
        <w:right w:val="none" w:sz="0" w:space="0" w:color="auto"/>
      </w:divBdr>
    </w:div>
    <w:div w:id="1623027085">
      <w:bodyDiv w:val="1"/>
      <w:marLeft w:val="0"/>
      <w:marRight w:val="0"/>
      <w:marTop w:val="0"/>
      <w:marBottom w:val="0"/>
      <w:divBdr>
        <w:top w:val="none" w:sz="0" w:space="0" w:color="auto"/>
        <w:left w:val="none" w:sz="0" w:space="0" w:color="auto"/>
        <w:bottom w:val="none" w:sz="0" w:space="0" w:color="auto"/>
        <w:right w:val="none" w:sz="0" w:space="0" w:color="auto"/>
      </w:divBdr>
    </w:div>
    <w:div w:id="1623347011">
      <w:bodyDiv w:val="1"/>
      <w:marLeft w:val="0"/>
      <w:marRight w:val="0"/>
      <w:marTop w:val="0"/>
      <w:marBottom w:val="0"/>
      <w:divBdr>
        <w:top w:val="none" w:sz="0" w:space="0" w:color="auto"/>
        <w:left w:val="none" w:sz="0" w:space="0" w:color="auto"/>
        <w:bottom w:val="none" w:sz="0" w:space="0" w:color="auto"/>
        <w:right w:val="none" w:sz="0" w:space="0" w:color="auto"/>
      </w:divBdr>
    </w:div>
    <w:div w:id="1623458261">
      <w:bodyDiv w:val="1"/>
      <w:marLeft w:val="0"/>
      <w:marRight w:val="0"/>
      <w:marTop w:val="0"/>
      <w:marBottom w:val="0"/>
      <w:divBdr>
        <w:top w:val="none" w:sz="0" w:space="0" w:color="auto"/>
        <w:left w:val="none" w:sz="0" w:space="0" w:color="auto"/>
        <w:bottom w:val="none" w:sz="0" w:space="0" w:color="auto"/>
        <w:right w:val="none" w:sz="0" w:space="0" w:color="auto"/>
      </w:divBdr>
    </w:div>
    <w:div w:id="1628777655">
      <w:bodyDiv w:val="1"/>
      <w:marLeft w:val="0"/>
      <w:marRight w:val="0"/>
      <w:marTop w:val="0"/>
      <w:marBottom w:val="0"/>
      <w:divBdr>
        <w:top w:val="none" w:sz="0" w:space="0" w:color="auto"/>
        <w:left w:val="none" w:sz="0" w:space="0" w:color="auto"/>
        <w:bottom w:val="none" w:sz="0" w:space="0" w:color="auto"/>
        <w:right w:val="none" w:sz="0" w:space="0" w:color="auto"/>
      </w:divBdr>
    </w:div>
    <w:div w:id="1630429102">
      <w:bodyDiv w:val="1"/>
      <w:marLeft w:val="0"/>
      <w:marRight w:val="0"/>
      <w:marTop w:val="0"/>
      <w:marBottom w:val="0"/>
      <w:divBdr>
        <w:top w:val="none" w:sz="0" w:space="0" w:color="auto"/>
        <w:left w:val="none" w:sz="0" w:space="0" w:color="auto"/>
        <w:bottom w:val="none" w:sz="0" w:space="0" w:color="auto"/>
        <w:right w:val="none" w:sz="0" w:space="0" w:color="auto"/>
      </w:divBdr>
    </w:div>
    <w:div w:id="1630553049">
      <w:bodyDiv w:val="1"/>
      <w:marLeft w:val="0"/>
      <w:marRight w:val="0"/>
      <w:marTop w:val="0"/>
      <w:marBottom w:val="0"/>
      <w:divBdr>
        <w:top w:val="none" w:sz="0" w:space="0" w:color="auto"/>
        <w:left w:val="none" w:sz="0" w:space="0" w:color="auto"/>
        <w:bottom w:val="none" w:sz="0" w:space="0" w:color="auto"/>
        <w:right w:val="none" w:sz="0" w:space="0" w:color="auto"/>
      </w:divBdr>
    </w:div>
    <w:div w:id="1631208577">
      <w:bodyDiv w:val="1"/>
      <w:marLeft w:val="0"/>
      <w:marRight w:val="0"/>
      <w:marTop w:val="0"/>
      <w:marBottom w:val="0"/>
      <w:divBdr>
        <w:top w:val="none" w:sz="0" w:space="0" w:color="auto"/>
        <w:left w:val="none" w:sz="0" w:space="0" w:color="auto"/>
        <w:bottom w:val="none" w:sz="0" w:space="0" w:color="auto"/>
        <w:right w:val="none" w:sz="0" w:space="0" w:color="auto"/>
      </w:divBdr>
    </w:div>
    <w:div w:id="1632250840">
      <w:bodyDiv w:val="1"/>
      <w:marLeft w:val="0"/>
      <w:marRight w:val="0"/>
      <w:marTop w:val="0"/>
      <w:marBottom w:val="0"/>
      <w:divBdr>
        <w:top w:val="none" w:sz="0" w:space="0" w:color="auto"/>
        <w:left w:val="none" w:sz="0" w:space="0" w:color="auto"/>
        <w:bottom w:val="none" w:sz="0" w:space="0" w:color="auto"/>
        <w:right w:val="none" w:sz="0" w:space="0" w:color="auto"/>
      </w:divBdr>
    </w:div>
    <w:div w:id="1644430586">
      <w:bodyDiv w:val="1"/>
      <w:marLeft w:val="0"/>
      <w:marRight w:val="0"/>
      <w:marTop w:val="0"/>
      <w:marBottom w:val="0"/>
      <w:divBdr>
        <w:top w:val="none" w:sz="0" w:space="0" w:color="auto"/>
        <w:left w:val="none" w:sz="0" w:space="0" w:color="auto"/>
        <w:bottom w:val="none" w:sz="0" w:space="0" w:color="auto"/>
        <w:right w:val="none" w:sz="0" w:space="0" w:color="auto"/>
      </w:divBdr>
    </w:div>
    <w:div w:id="1650212687">
      <w:bodyDiv w:val="1"/>
      <w:marLeft w:val="0"/>
      <w:marRight w:val="0"/>
      <w:marTop w:val="0"/>
      <w:marBottom w:val="0"/>
      <w:divBdr>
        <w:top w:val="none" w:sz="0" w:space="0" w:color="auto"/>
        <w:left w:val="none" w:sz="0" w:space="0" w:color="auto"/>
        <w:bottom w:val="none" w:sz="0" w:space="0" w:color="auto"/>
        <w:right w:val="none" w:sz="0" w:space="0" w:color="auto"/>
      </w:divBdr>
    </w:div>
    <w:div w:id="1652053129">
      <w:bodyDiv w:val="1"/>
      <w:marLeft w:val="0"/>
      <w:marRight w:val="0"/>
      <w:marTop w:val="0"/>
      <w:marBottom w:val="0"/>
      <w:divBdr>
        <w:top w:val="none" w:sz="0" w:space="0" w:color="auto"/>
        <w:left w:val="none" w:sz="0" w:space="0" w:color="auto"/>
        <w:bottom w:val="none" w:sz="0" w:space="0" w:color="auto"/>
        <w:right w:val="none" w:sz="0" w:space="0" w:color="auto"/>
      </w:divBdr>
    </w:div>
    <w:div w:id="1660621306">
      <w:bodyDiv w:val="1"/>
      <w:marLeft w:val="0"/>
      <w:marRight w:val="0"/>
      <w:marTop w:val="0"/>
      <w:marBottom w:val="0"/>
      <w:divBdr>
        <w:top w:val="none" w:sz="0" w:space="0" w:color="auto"/>
        <w:left w:val="none" w:sz="0" w:space="0" w:color="auto"/>
        <w:bottom w:val="none" w:sz="0" w:space="0" w:color="auto"/>
        <w:right w:val="none" w:sz="0" w:space="0" w:color="auto"/>
      </w:divBdr>
    </w:div>
    <w:div w:id="1660765827">
      <w:bodyDiv w:val="1"/>
      <w:marLeft w:val="0"/>
      <w:marRight w:val="0"/>
      <w:marTop w:val="0"/>
      <w:marBottom w:val="0"/>
      <w:divBdr>
        <w:top w:val="none" w:sz="0" w:space="0" w:color="auto"/>
        <w:left w:val="none" w:sz="0" w:space="0" w:color="auto"/>
        <w:bottom w:val="none" w:sz="0" w:space="0" w:color="auto"/>
        <w:right w:val="none" w:sz="0" w:space="0" w:color="auto"/>
      </w:divBdr>
    </w:div>
    <w:div w:id="1663125472">
      <w:bodyDiv w:val="1"/>
      <w:marLeft w:val="0"/>
      <w:marRight w:val="0"/>
      <w:marTop w:val="0"/>
      <w:marBottom w:val="0"/>
      <w:divBdr>
        <w:top w:val="none" w:sz="0" w:space="0" w:color="auto"/>
        <w:left w:val="none" w:sz="0" w:space="0" w:color="auto"/>
        <w:bottom w:val="none" w:sz="0" w:space="0" w:color="auto"/>
        <w:right w:val="none" w:sz="0" w:space="0" w:color="auto"/>
      </w:divBdr>
    </w:div>
    <w:div w:id="1668630707">
      <w:bodyDiv w:val="1"/>
      <w:marLeft w:val="0"/>
      <w:marRight w:val="0"/>
      <w:marTop w:val="0"/>
      <w:marBottom w:val="0"/>
      <w:divBdr>
        <w:top w:val="none" w:sz="0" w:space="0" w:color="auto"/>
        <w:left w:val="none" w:sz="0" w:space="0" w:color="auto"/>
        <w:bottom w:val="none" w:sz="0" w:space="0" w:color="auto"/>
        <w:right w:val="none" w:sz="0" w:space="0" w:color="auto"/>
      </w:divBdr>
    </w:div>
    <w:div w:id="1669364540">
      <w:bodyDiv w:val="1"/>
      <w:marLeft w:val="0"/>
      <w:marRight w:val="0"/>
      <w:marTop w:val="0"/>
      <w:marBottom w:val="0"/>
      <w:divBdr>
        <w:top w:val="none" w:sz="0" w:space="0" w:color="auto"/>
        <w:left w:val="none" w:sz="0" w:space="0" w:color="auto"/>
        <w:bottom w:val="none" w:sz="0" w:space="0" w:color="auto"/>
        <w:right w:val="none" w:sz="0" w:space="0" w:color="auto"/>
      </w:divBdr>
    </w:div>
    <w:div w:id="1671331488">
      <w:bodyDiv w:val="1"/>
      <w:marLeft w:val="0"/>
      <w:marRight w:val="0"/>
      <w:marTop w:val="0"/>
      <w:marBottom w:val="0"/>
      <w:divBdr>
        <w:top w:val="none" w:sz="0" w:space="0" w:color="auto"/>
        <w:left w:val="none" w:sz="0" w:space="0" w:color="auto"/>
        <w:bottom w:val="none" w:sz="0" w:space="0" w:color="auto"/>
        <w:right w:val="none" w:sz="0" w:space="0" w:color="auto"/>
      </w:divBdr>
    </w:div>
    <w:div w:id="1671711533">
      <w:bodyDiv w:val="1"/>
      <w:marLeft w:val="0"/>
      <w:marRight w:val="0"/>
      <w:marTop w:val="0"/>
      <w:marBottom w:val="0"/>
      <w:divBdr>
        <w:top w:val="none" w:sz="0" w:space="0" w:color="auto"/>
        <w:left w:val="none" w:sz="0" w:space="0" w:color="auto"/>
        <w:bottom w:val="none" w:sz="0" w:space="0" w:color="auto"/>
        <w:right w:val="none" w:sz="0" w:space="0" w:color="auto"/>
      </w:divBdr>
    </w:div>
    <w:div w:id="1672561596">
      <w:bodyDiv w:val="1"/>
      <w:marLeft w:val="0"/>
      <w:marRight w:val="0"/>
      <w:marTop w:val="0"/>
      <w:marBottom w:val="0"/>
      <w:divBdr>
        <w:top w:val="none" w:sz="0" w:space="0" w:color="auto"/>
        <w:left w:val="none" w:sz="0" w:space="0" w:color="auto"/>
        <w:bottom w:val="none" w:sz="0" w:space="0" w:color="auto"/>
        <w:right w:val="none" w:sz="0" w:space="0" w:color="auto"/>
      </w:divBdr>
    </w:div>
    <w:div w:id="1678580702">
      <w:bodyDiv w:val="1"/>
      <w:marLeft w:val="0"/>
      <w:marRight w:val="0"/>
      <w:marTop w:val="0"/>
      <w:marBottom w:val="0"/>
      <w:divBdr>
        <w:top w:val="none" w:sz="0" w:space="0" w:color="auto"/>
        <w:left w:val="none" w:sz="0" w:space="0" w:color="auto"/>
        <w:bottom w:val="none" w:sz="0" w:space="0" w:color="auto"/>
        <w:right w:val="none" w:sz="0" w:space="0" w:color="auto"/>
      </w:divBdr>
    </w:div>
    <w:div w:id="1680816767">
      <w:bodyDiv w:val="1"/>
      <w:marLeft w:val="0"/>
      <w:marRight w:val="0"/>
      <w:marTop w:val="0"/>
      <w:marBottom w:val="0"/>
      <w:divBdr>
        <w:top w:val="none" w:sz="0" w:space="0" w:color="auto"/>
        <w:left w:val="none" w:sz="0" w:space="0" w:color="auto"/>
        <w:bottom w:val="none" w:sz="0" w:space="0" w:color="auto"/>
        <w:right w:val="none" w:sz="0" w:space="0" w:color="auto"/>
      </w:divBdr>
    </w:div>
    <w:div w:id="1682976500">
      <w:bodyDiv w:val="1"/>
      <w:marLeft w:val="0"/>
      <w:marRight w:val="0"/>
      <w:marTop w:val="0"/>
      <w:marBottom w:val="0"/>
      <w:divBdr>
        <w:top w:val="none" w:sz="0" w:space="0" w:color="auto"/>
        <w:left w:val="none" w:sz="0" w:space="0" w:color="auto"/>
        <w:bottom w:val="none" w:sz="0" w:space="0" w:color="auto"/>
        <w:right w:val="none" w:sz="0" w:space="0" w:color="auto"/>
      </w:divBdr>
    </w:div>
    <w:div w:id="1686175899">
      <w:bodyDiv w:val="1"/>
      <w:marLeft w:val="0"/>
      <w:marRight w:val="0"/>
      <w:marTop w:val="0"/>
      <w:marBottom w:val="0"/>
      <w:divBdr>
        <w:top w:val="none" w:sz="0" w:space="0" w:color="auto"/>
        <w:left w:val="none" w:sz="0" w:space="0" w:color="auto"/>
        <w:bottom w:val="none" w:sz="0" w:space="0" w:color="auto"/>
        <w:right w:val="none" w:sz="0" w:space="0" w:color="auto"/>
      </w:divBdr>
    </w:div>
    <w:div w:id="1690063503">
      <w:bodyDiv w:val="1"/>
      <w:marLeft w:val="0"/>
      <w:marRight w:val="0"/>
      <w:marTop w:val="0"/>
      <w:marBottom w:val="0"/>
      <w:divBdr>
        <w:top w:val="none" w:sz="0" w:space="0" w:color="auto"/>
        <w:left w:val="none" w:sz="0" w:space="0" w:color="auto"/>
        <w:bottom w:val="none" w:sz="0" w:space="0" w:color="auto"/>
        <w:right w:val="none" w:sz="0" w:space="0" w:color="auto"/>
      </w:divBdr>
    </w:div>
    <w:div w:id="1691950836">
      <w:bodyDiv w:val="1"/>
      <w:marLeft w:val="0"/>
      <w:marRight w:val="0"/>
      <w:marTop w:val="0"/>
      <w:marBottom w:val="0"/>
      <w:divBdr>
        <w:top w:val="none" w:sz="0" w:space="0" w:color="auto"/>
        <w:left w:val="none" w:sz="0" w:space="0" w:color="auto"/>
        <w:bottom w:val="none" w:sz="0" w:space="0" w:color="auto"/>
        <w:right w:val="none" w:sz="0" w:space="0" w:color="auto"/>
      </w:divBdr>
    </w:div>
    <w:div w:id="1698895408">
      <w:bodyDiv w:val="1"/>
      <w:marLeft w:val="0"/>
      <w:marRight w:val="0"/>
      <w:marTop w:val="0"/>
      <w:marBottom w:val="0"/>
      <w:divBdr>
        <w:top w:val="none" w:sz="0" w:space="0" w:color="auto"/>
        <w:left w:val="none" w:sz="0" w:space="0" w:color="auto"/>
        <w:bottom w:val="none" w:sz="0" w:space="0" w:color="auto"/>
        <w:right w:val="none" w:sz="0" w:space="0" w:color="auto"/>
      </w:divBdr>
    </w:div>
    <w:div w:id="1709600418">
      <w:bodyDiv w:val="1"/>
      <w:marLeft w:val="0"/>
      <w:marRight w:val="0"/>
      <w:marTop w:val="0"/>
      <w:marBottom w:val="0"/>
      <w:divBdr>
        <w:top w:val="none" w:sz="0" w:space="0" w:color="auto"/>
        <w:left w:val="none" w:sz="0" w:space="0" w:color="auto"/>
        <w:bottom w:val="none" w:sz="0" w:space="0" w:color="auto"/>
        <w:right w:val="none" w:sz="0" w:space="0" w:color="auto"/>
      </w:divBdr>
    </w:div>
    <w:div w:id="1711220720">
      <w:bodyDiv w:val="1"/>
      <w:marLeft w:val="0"/>
      <w:marRight w:val="0"/>
      <w:marTop w:val="0"/>
      <w:marBottom w:val="0"/>
      <w:divBdr>
        <w:top w:val="none" w:sz="0" w:space="0" w:color="auto"/>
        <w:left w:val="none" w:sz="0" w:space="0" w:color="auto"/>
        <w:bottom w:val="none" w:sz="0" w:space="0" w:color="auto"/>
        <w:right w:val="none" w:sz="0" w:space="0" w:color="auto"/>
      </w:divBdr>
    </w:div>
    <w:div w:id="1714034739">
      <w:bodyDiv w:val="1"/>
      <w:marLeft w:val="0"/>
      <w:marRight w:val="0"/>
      <w:marTop w:val="0"/>
      <w:marBottom w:val="0"/>
      <w:divBdr>
        <w:top w:val="none" w:sz="0" w:space="0" w:color="auto"/>
        <w:left w:val="none" w:sz="0" w:space="0" w:color="auto"/>
        <w:bottom w:val="none" w:sz="0" w:space="0" w:color="auto"/>
        <w:right w:val="none" w:sz="0" w:space="0" w:color="auto"/>
      </w:divBdr>
    </w:div>
    <w:div w:id="1714764449">
      <w:bodyDiv w:val="1"/>
      <w:marLeft w:val="0"/>
      <w:marRight w:val="0"/>
      <w:marTop w:val="0"/>
      <w:marBottom w:val="0"/>
      <w:divBdr>
        <w:top w:val="none" w:sz="0" w:space="0" w:color="auto"/>
        <w:left w:val="none" w:sz="0" w:space="0" w:color="auto"/>
        <w:bottom w:val="none" w:sz="0" w:space="0" w:color="auto"/>
        <w:right w:val="none" w:sz="0" w:space="0" w:color="auto"/>
      </w:divBdr>
    </w:div>
    <w:div w:id="1721318583">
      <w:bodyDiv w:val="1"/>
      <w:marLeft w:val="0"/>
      <w:marRight w:val="0"/>
      <w:marTop w:val="0"/>
      <w:marBottom w:val="0"/>
      <w:divBdr>
        <w:top w:val="none" w:sz="0" w:space="0" w:color="auto"/>
        <w:left w:val="none" w:sz="0" w:space="0" w:color="auto"/>
        <w:bottom w:val="none" w:sz="0" w:space="0" w:color="auto"/>
        <w:right w:val="none" w:sz="0" w:space="0" w:color="auto"/>
      </w:divBdr>
    </w:div>
    <w:div w:id="1726637563">
      <w:bodyDiv w:val="1"/>
      <w:marLeft w:val="0"/>
      <w:marRight w:val="0"/>
      <w:marTop w:val="0"/>
      <w:marBottom w:val="0"/>
      <w:divBdr>
        <w:top w:val="none" w:sz="0" w:space="0" w:color="auto"/>
        <w:left w:val="none" w:sz="0" w:space="0" w:color="auto"/>
        <w:bottom w:val="none" w:sz="0" w:space="0" w:color="auto"/>
        <w:right w:val="none" w:sz="0" w:space="0" w:color="auto"/>
      </w:divBdr>
    </w:div>
    <w:div w:id="1734352298">
      <w:bodyDiv w:val="1"/>
      <w:marLeft w:val="0"/>
      <w:marRight w:val="0"/>
      <w:marTop w:val="0"/>
      <w:marBottom w:val="0"/>
      <w:divBdr>
        <w:top w:val="none" w:sz="0" w:space="0" w:color="auto"/>
        <w:left w:val="none" w:sz="0" w:space="0" w:color="auto"/>
        <w:bottom w:val="none" w:sz="0" w:space="0" w:color="auto"/>
        <w:right w:val="none" w:sz="0" w:space="0" w:color="auto"/>
      </w:divBdr>
    </w:div>
    <w:div w:id="1736661370">
      <w:bodyDiv w:val="1"/>
      <w:marLeft w:val="0"/>
      <w:marRight w:val="0"/>
      <w:marTop w:val="0"/>
      <w:marBottom w:val="0"/>
      <w:divBdr>
        <w:top w:val="none" w:sz="0" w:space="0" w:color="auto"/>
        <w:left w:val="none" w:sz="0" w:space="0" w:color="auto"/>
        <w:bottom w:val="none" w:sz="0" w:space="0" w:color="auto"/>
        <w:right w:val="none" w:sz="0" w:space="0" w:color="auto"/>
      </w:divBdr>
    </w:div>
    <w:div w:id="1737241438">
      <w:bodyDiv w:val="1"/>
      <w:marLeft w:val="0"/>
      <w:marRight w:val="0"/>
      <w:marTop w:val="0"/>
      <w:marBottom w:val="0"/>
      <w:divBdr>
        <w:top w:val="none" w:sz="0" w:space="0" w:color="auto"/>
        <w:left w:val="none" w:sz="0" w:space="0" w:color="auto"/>
        <w:bottom w:val="none" w:sz="0" w:space="0" w:color="auto"/>
        <w:right w:val="none" w:sz="0" w:space="0" w:color="auto"/>
      </w:divBdr>
    </w:div>
    <w:div w:id="1738933713">
      <w:bodyDiv w:val="1"/>
      <w:marLeft w:val="0"/>
      <w:marRight w:val="0"/>
      <w:marTop w:val="0"/>
      <w:marBottom w:val="0"/>
      <w:divBdr>
        <w:top w:val="none" w:sz="0" w:space="0" w:color="auto"/>
        <w:left w:val="none" w:sz="0" w:space="0" w:color="auto"/>
        <w:bottom w:val="none" w:sz="0" w:space="0" w:color="auto"/>
        <w:right w:val="none" w:sz="0" w:space="0" w:color="auto"/>
      </w:divBdr>
    </w:div>
    <w:div w:id="1739791297">
      <w:bodyDiv w:val="1"/>
      <w:marLeft w:val="0"/>
      <w:marRight w:val="0"/>
      <w:marTop w:val="0"/>
      <w:marBottom w:val="0"/>
      <w:divBdr>
        <w:top w:val="none" w:sz="0" w:space="0" w:color="auto"/>
        <w:left w:val="none" w:sz="0" w:space="0" w:color="auto"/>
        <w:bottom w:val="none" w:sz="0" w:space="0" w:color="auto"/>
        <w:right w:val="none" w:sz="0" w:space="0" w:color="auto"/>
      </w:divBdr>
    </w:div>
    <w:div w:id="1740246028">
      <w:bodyDiv w:val="1"/>
      <w:marLeft w:val="0"/>
      <w:marRight w:val="0"/>
      <w:marTop w:val="0"/>
      <w:marBottom w:val="0"/>
      <w:divBdr>
        <w:top w:val="none" w:sz="0" w:space="0" w:color="auto"/>
        <w:left w:val="none" w:sz="0" w:space="0" w:color="auto"/>
        <w:bottom w:val="none" w:sz="0" w:space="0" w:color="auto"/>
        <w:right w:val="none" w:sz="0" w:space="0" w:color="auto"/>
      </w:divBdr>
    </w:div>
    <w:div w:id="1740708567">
      <w:bodyDiv w:val="1"/>
      <w:marLeft w:val="0"/>
      <w:marRight w:val="0"/>
      <w:marTop w:val="0"/>
      <w:marBottom w:val="0"/>
      <w:divBdr>
        <w:top w:val="none" w:sz="0" w:space="0" w:color="auto"/>
        <w:left w:val="none" w:sz="0" w:space="0" w:color="auto"/>
        <w:bottom w:val="none" w:sz="0" w:space="0" w:color="auto"/>
        <w:right w:val="none" w:sz="0" w:space="0" w:color="auto"/>
      </w:divBdr>
    </w:div>
    <w:div w:id="1754281130">
      <w:bodyDiv w:val="1"/>
      <w:marLeft w:val="0"/>
      <w:marRight w:val="0"/>
      <w:marTop w:val="0"/>
      <w:marBottom w:val="0"/>
      <w:divBdr>
        <w:top w:val="none" w:sz="0" w:space="0" w:color="auto"/>
        <w:left w:val="none" w:sz="0" w:space="0" w:color="auto"/>
        <w:bottom w:val="none" w:sz="0" w:space="0" w:color="auto"/>
        <w:right w:val="none" w:sz="0" w:space="0" w:color="auto"/>
      </w:divBdr>
    </w:div>
    <w:div w:id="1755976758">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4860418">
      <w:bodyDiv w:val="1"/>
      <w:marLeft w:val="0"/>
      <w:marRight w:val="0"/>
      <w:marTop w:val="0"/>
      <w:marBottom w:val="0"/>
      <w:divBdr>
        <w:top w:val="none" w:sz="0" w:space="0" w:color="auto"/>
        <w:left w:val="none" w:sz="0" w:space="0" w:color="auto"/>
        <w:bottom w:val="none" w:sz="0" w:space="0" w:color="auto"/>
        <w:right w:val="none" w:sz="0" w:space="0" w:color="auto"/>
      </w:divBdr>
    </w:div>
    <w:div w:id="1775705369">
      <w:bodyDiv w:val="1"/>
      <w:marLeft w:val="0"/>
      <w:marRight w:val="0"/>
      <w:marTop w:val="0"/>
      <w:marBottom w:val="0"/>
      <w:divBdr>
        <w:top w:val="none" w:sz="0" w:space="0" w:color="auto"/>
        <w:left w:val="none" w:sz="0" w:space="0" w:color="auto"/>
        <w:bottom w:val="none" w:sz="0" w:space="0" w:color="auto"/>
        <w:right w:val="none" w:sz="0" w:space="0" w:color="auto"/>
      </w:divBdr>
    </w:div>
    <w:div w:id="1775982305">
      <w:bodyDiv w:val="1"/>
      <w:marLeft w:val="0"/>
      <w:marRight w:val="0"/>
      <w:marTop w:val="0"/>
      <w:marBottom w:val="0"/>
      <w:divBdr>
        <w:top w:val="none" w:sz="0" w:space="0" w:color="auto"/>
        <w:left w:val="none" w:sz="0" w:space="0" w:color="auto"/>
        <w:bottom w:val="none" w:sz="0" w:space="0" w:color="auto"/>
        <w:right w:val="none" w:sz="0" w:space="0" w:color="auto"/>
      </w:divBdr>
    </w:div>
    <w:div w:id="1783454713">
      <w:bodyDiv w:val="1"/>
      <w:marLeft w:val="0"/>
      <w:marRight w:val="0"/>
      <w:marTop w:val="0"/>
      <w:marBottom w:val="0"/>
      <w:divBdr>
        <w:top w:val="none" w:sz="0" w:space="0" w:color="auto"/>
        <w:left w:val="none" w:sz="0" w:space="0" w:color="auto"/>
        <w:bottom w:val="none" w:sz="0" w:space="0" w:color="auto"/>
        <w:right w:val="none" w:sz="0" w:space="0" w:color="auto"/>
      </w:divBdr>
    </w:div>
    <w:div w:id="1790586880">
      <w:bodyDiv w:val="1"/>
      <w:marLeft w:val="0"/>
      <w:marRight w:val="0"/>
      <w:marTop w:val="0"/>
      <w:marBottom w:val="0"/>
      <w:divBdr>
        <w:top w:val="none" w:sz="0" w:space="0" w:color="auto"/>
        <w:left w:val="none" w:sz="0" w:space="0" w:color="auto"/>
        <w:bottom w:val="none" w:sz="0" w:space="0" w:color="auto"/>
        <w:right w:val="none" w:sz="0" w:space="0" w:color="auto"/>
      </w:divBdr>
    </w:div>
    <w:div w:id="1790664779">
      <w:bodyDiv w:val="1"/>
      <w:marLeft w:val="0"/>
      <w:marRight w:val="0"/>
      <w:marTop w:val="0"/>
      <w:marBottom w:val="0"/>
      <w:divBdr>
        <w:top w:val="none" w:sz="0" w:space="0" w:color="auto"/>
        <w:left w:val="none" w:sz="0" w:space="0" w:color="auto"/>
        <w:bottom w:val="none" w:sz="0" w:space="0" w:color="auto"/>
        <w:right w:val="none" w:sz="0" w:space="0" w:color="auto"/>
      </w:divBdr>
    </w:div>
    <w:div w:id="1792631919">
      <w:bodyDiv w:val="1"/>
      <w:marLeft w:val="0"/>
      <w:marRight w:val="0"/>
      <w:marTop w:val="0"/>
      <w:marBottom w:val="0"/>
      <w:divBdr>
        <w:top w:val="none" w:sz="0" w:space="0" w:color="auto"/>
        <w:left w:val="none" w:sz="0" w:space="0" w:color="auto"/>
        <w:bottom w:val="none" w:sz="0" w:space="0" w:color="auto"/>
        <w:right w:val="none" w:sz="0" w:space="0" w:color="auto"/>
      </w:divBdr>
    </w:div>
    <w:div w:id="1803034778">
      <w:bodyDiv w:val="1"/>
      <w:marLeft w:val="0"/>
      <w:marRight w:val="0"/>
      <w:marTop w:val="0"/>
      <w:marBottom w:val="0"/>
      <w:divBdr>
        <w:top w:val="none" w:sz="0" w:space="0" w:color="auto"/>
        <w:left w:val="none" w:sz="0" w:space="0" w:color="auto"/>
        <w:bottom w:val="none" w:sz="0" w:space="0" w:color="auto"/>
        <w:right w:val="none" w:sz="0" w:space="0" w:color="auto"/>
      </w:divBdr>
    </w:div>
    <w:div w:id="1803618514">
      <w:bodyDiv w:val="1"/>
      <w:marLeft w:val="0"/>
      <w:marRight w:val="0"/>
      <w:marTop w:val="0"/>
      <w:marBottom w:val="0"/>
      <w:divBdr>
        <w:top w:val="none" w:sz="0" w:space="0" w:color="auto"/>
        <w:left w:val="none" w:sz="0" w:space="0" w:color="auto"/>
        <w:bottom w:val="none" w:sz="0" w:space="0" w:color="auto"/>
        <w:right w:val="none" w:sz="0" w:space="0" w:color="auto"/>
      </w:divBdr>
    </w:div>
    <w:div w:id="1803843681">
      <w:bodyDiv w:val="1"/>
      <w:marLeft w:val="0"/>
      <w:marRight w:val="0"/>
      <w:marTop w:val="0"/>
      <w:marBottom w:val="0"/>
      <w:divBdr>
        <w:top w:val="none" w:sz="0" w:space="0" w:color="auto"/>
        <w:left w:val="none" w:sz="0" w:space="0" w:color="auto"/>
        <w:bottom w:val="none" w:sz="0" w:space="0" w:color="auto"/>
        <w:right w:val="none" w:sz="0" w:space="0" w:color="auto"/>
      </w:divBdr>
    </w:div>
    <w:div w:id="1805197679">
      <w:bodyDiv w:val="1"/>
      <w:marLeft w:val="0"/>
      <w:marRight w:val="0"/>
      <w:marTop w:val="0"/>
      <w:marBottom w:val="0"/>
      <w:divBdr>
        <w:top w:val="none" w:sz="0" w:space="0" w:color="auto"/>
        <w:left w:val="none" w:sz="0" w:space="0" w:color="auto"/>
        <w:bottom w:val="none" w:sz="0" w:space="0" w:color="auto"/>
        <w:right w:val="none" w:sz="0" w:space="0" w:color="auto"/>
      </w:divBdr>
    </w:div>
    <w:div w:id="1810975633">
      <w:bodyDiv w:val="1"/>
      <w:marLeft w:val="0"/>
      <w:marRight w:val="0"/>
      <w:marTop w:val="0"/>
      <w:marBottom w:val="0"/>
      <w:divBdr>
        <w:top w:val="none" w:sz="0" w:space="0" w:color="auto"/>
        <w:left w:val="none" w:sz="0" w:space="0" w:color="auto"/>
        <w:bottom w:val="none" w:sz="0" w:space="0" w:color="auto"/>
        <w:right w:val="none" w:sz="0" w:space="0" w:color="auto"/>
      </w:divBdr>
    </w:div>
    <w:div w:id="1813057359">
      <w:bodyDiv w:val="1"/>
      <w:marLeft w:val="0"/>
      <w:marRight w:val="0"/>
      <w:marTop w:val="0"/>
      <w:marBottom w:val="0"/>
      <w:divBdr>
        <w:top w:val="none" w:sz="0" w:space="0" w:color="auto"/>
        <w:left w:val="none" w:sz="0" w:space="0" w:color="auto"/>
        <w:bottom w:val="none" w:sz="0" w:space="0" w:color="auto"/>
        <w:right w:val="none" w:sz="0" w:space="0" w:color="auto"/>
      </w:divBdr>
    </w:div>
    <w:div w:id="1813062300">
      <w:bodyDiv w:val="1"/>
      <w:marLeft w:val="0"/>
      <w:marRight w:val="0"/>
      <w:marTop w:val="0"/>
      <w:marBottom w:val="0"/>
      <w:divBdr>
        <w:top w:val="none" w:sz="0" w:space="0" w:color="auto"/>
        <w:left w:val="none" w:sz="0" w:space="0" w:color="auto"/>
        <w:bottom w:val="none" w:sz="0" w:space="0" w:color="auto"/>
        <w:right w:val="none" w:sz="0" w:space="0" w:color="auto"/>
      </w:divBdr>
    </w:div>
    <w:div w:id="1819876474">
      <w:bodyDiv w:val="1"/>
      <w:marLeft w:val="0"/>
      <w:marRight w:val="0"/>
      <w:marTop w:val="0"/>
      <w:marBottom w:val="0"/>
      <w:divBdr>
        <w:top w:val="none" w:sz="0" w:space="0" w:color="auto"/>
        <w:left w:val="none" w:sz="0" w:space="0" w:color="auto"/>
        <w:bottom w:val="none" w:sz="0" w:space="0" w:color="auto"/>
        <w:right w:val="none" w:sz="0" w:space="0" w:color="auto"/>
      </w:divBdr>
    </w:div>
    <w:div w:id="1820884197">
      <w:bodyDiv w:val="1"/>
      <w:marLeft w:val="0"/>
      <w:marRight w:val="0"/>
      <w:marTop w:val="0"/>
      <w:marBottom w:val="0"/>
      <w:divBdr>
        <w:top w:val="none" w:sz="0" w:space="0" w:color="auto"/>
        <w:left w:val="none" w:sz="0" w:space="0" w:color="auto"/>
        <w:bottom w:val="none" w:sz="0" w:space="0" w:color="auto"/>
        <w:right w:val="none" w:sz="0" w:space="0" w:color="auto"/>
      </w:divBdr>
    </w:div>
    <w:div w:id="1821459183">
      <w:bodyDiv w:val="1"/>
      <w:marLeft w:val="0"/>
      <w:marRight w:val="0"/>
      <w:marTop w:val="0"/>
      <w:marBottom w:val="0"/>
      <w:divBdr>
        <w:top w:val="none" w:sz="0" w:space="0" w:color="auto"/>
        <w:left w:val="none" w:sz="0" w:space="0" w:color="auto"/>
        <w:bottom w:val="none" w:sz="0" w:space="0" w:color="auto"/>
        <w:right w:val="none" w:sz="0" w:space="0" w:color="auto"/>
      </w:divBdr>
    </w:div>
    <w:div w:id="1824198082">
      <w:bodyDiv w:val="1"/>
      <w:marLeft w:val="0"/>
      <w:marRight w:val="0"/>
      <w:marTop w:val="0"/>
      <w:marBottom w:val="0"/>
      <w:divBdr>
        <w:top w:val="none" w:sz="0" w:space="0" w:color="auto"/>
        <w:left w:val="none" w:sz="0" w:space="0" w:color="auto"/>
        <w:bottom w:val="none" w:sz="0" w:space="0" w:color="auto"/>
        <w:right w:val="none" w:sz="0" w:space="0" w:color="auto"/>
      </w:divBdr>
    </w:div>
    <w:div w:id="1825009015">
      <w:bodyDiv w:val="1"/>
      <w:marLeft w:val="0"/>
      <w:marRight w:val="0"/>
      <w:marTop w:val="0"/>
      <w:marBottom w:val="0"/>
      <w:divBdr>
        <w:top w:val="none" w:sz="0" w:space="0" w:color="auto"/>
        <w:left w:val="none" w:sz="0" w:space="0" w:color="auto"/>
        <w:bottom w:val="none" w:sz="0" w:space="0" w:color="auto"/>
        <w:right w:val="none" w:sz="0" w:space="0" w:color="auto"/>
      </w:divBdr>
    </w:div>
    <w:div w:id="1825320916">
      <w:bodyDiv w:val="1"/>
      <w:marLeft w:val="0"/>
      <w:marRight w:val="0"/>
      <w:marTop w:val="0"/>
      <w:marBottom w:val="0"/>
      <w:divBdr>
        <w:top w:val="none" w:sz="0" w:space="0" w:color="auto"/>
        <w:left w:val="none" w:sz="0" w:space="0" w:color="auto"/>
        <w:bottom w:val="none" w:sz="0" w:space="0" w:color="auto"/>
        <w:right w:val="none" w:sz="0" w:space="0" w:color="auto"/>
      </w:divBdr>
    </w:div>
    <w:div w:id="1829902007">
      <w:bodyDiv w:val="1"/>
      <w:marLeft w:val="0"/>
      <w:marRight w:val="0"/>
      <w:marTop w:val="0"/>
      <w:marBottom w:val="0"/>
      <w:divBdr>
        <w:top w:val="none" w:sz="0" w:space="0" w:color="auto"/>
        <w:left w:val="none" w:sz="0" w:space="0" w:color="auto"/>
        <w:bottom w:val="none" w:sz="0" w:space="0" w:color="auto"/>
        <w:right w:val="none" w:sz="0" w:space="0" w:color="auto"/>
      </w:divBdr>
    </w:div>
    <w:div w:id="1832064721">
      <w:bodyDiv w:val="1"/>
      <w:marLeft w:val="0"/>
      <w:marRight w:val="0"/>
      <w:marTop w:val="0"/>
      <w:marBottom w:val="0"/>
      <w:divBdr>
        <w:top w:val="none" w:sz="0" w:space="0" w:color="auto"/>
        <w:left w:val="none" w:sz="0" w:space="0" w:color="auto"/>
        <w:bottom w:val="none" w:sz="0" w:space="0" w:color="auto"/>
        <w:right w:val="none" w:sz="0" w:space="0" w:color="auto"/>
      </w:divBdr>
    </w:div>
    <w:div w:id="1832135459">
      <w:bodyDiv w:val="1"/>
      <w:marLeft w:val="0"/>
      <w:marRight w:val="0"/>
      <w:marTop w:val="0"/>
      <w:marBottom w:val="0"/>
      <w:divBdr>
        <w:top w:val="none" w:sz="0" w:space="0" w:color="auto"/>
        <w:left w:val="none" w:sz="0" w:space="0" w:color="auto"/>
        <w:bottom w:val="none" w:sz="0" w:space="0" w:color="auto"/>
        <w:right w:val="none" w:sz="0" w:space="0" w:color="auto"/>
      </w:divBdr>
    </w:div>
    <w:div w:id="1834490096">
      <w:bodyDiv w:val="1"/>
      <w:marLeft w:val="0"/>
      <w:marRight w:val="0"/>
      <w:marTop w:val="0"/>
      <w:marBottom w:val="0"/>
      <w:divBdr>
        <w:top w:val="none" w:sz="0" w:space="0" w:color="auto"/>
        <w:left w:val="none" w:sz="0" w:space="0" w:color="auto"/>
        <w:bottom w:val="none" w:sz="0" w:space="0" w:color="auto"/>
        <w:right w:val="none" w:sz="0" w:space="0" w:color="auto"/>
      </w:divBdr>
    </w:div>
    <w:div w:id="1834640923">
      <w:bodyDiv w:val="1"/>
      <w:marLeft w:val="0"/>
      <w:marRight w:val="0"/>
      <w:marTop w:val="0"/>
      <w:marBottom w:val="0"/>
      <w:divBdr>
        <w:top w:val="none" w:sz="0" w:space="0" w:color="auto"/>
        <w:left w:val="none" w:sz="0" w:space="0" w:color="auto"/>
        <w:bottom w:val="none" w:sz="0" w:space="0" w:color="auto"/>
        <w:right w:val="none" w:sz="0" w:space="0" w:color="auto"/>
      </w:divBdr>
    </w:div>
    <w:div w:id="1835144174">
      <w:bodyDiv w:val="1"/>
      <w:marLeft w:val="0"/>
      <w:marRight w:val="0"/>
      <w:marTop w:val="0"/>
      <w:marBottom w:val="0"/>
      <w:divBdr>
        <w:top w:val="none" w:sz="0" w:space="0" w:color="auto"/>
        <w:left w:val="none" w:sz="0" w:space="0" w:color="auto"/>
        <w:bottom w:val="none" w:sz="0" w:space="0" w:color="auto"/>
        <w:right w:val="none" w:sz="0" w:space="0" w:color="auto"/>
      </w:divBdr>
    </w:div>
    <w:div w:id="1835684857">
      <w:bodyDiv w:val="1"/>
      <w:marLeft w:val="0"/>
      <w:marRight w:val="0"/>
      <w:marTop w:val="0"/>
      <w:marBottom w:val="0"/>
      <w:divBdr>
        <w:top w:val="none" w:sz="0" w:space="0" w:color="auto"/>
        <w:left w:val="none" w:sz="0" w:space="0" w:color="auto"/>
        <w:bottom w:val="none" w:sz="0" w:space="0" w:color="auto"/>
        <w:right w:val="none" w:sz="0" w:space="0" w:color="auto"/>
      </w:divBdr>
    </w:div>
    <w:div w:id="1839616092">
      <w:bodyDiv w:val="1"/>
      <w:marLeft w:val="0"/>
      <w:marRight w:val="0"/>
      <w:marTop w:val="0"/>
      <w:marBottom w:val="0"/>
      <w:divBdr>
        <w:top w:val="none" w:sz="0" w:space="0" w:color="auto"/>
        <w:left w:val="none" w:sz="0" w:space="0" w:color="auto"/>
        <w:bottom w:val="none" w:sz="0" w:space="0" w:color="auto"/>
        <w:right w:val="none" w:sz="0" w:space="0" w:color="auto"/>
      </w:divBdr>
    </w:div>
    <w:div w:id="1850171110">
      <w:bodyDiv w:val="1"/>
      <w:marLeft w:val="0"/>
      <w:marRight w:val="0"/>
      <w:marTop w:val="0"/>
      <w:marBottom w:val="0"/>
      <w:divBdr>
        <w:top w:val="none" w:sz="0" w:space="0" w:color="auto"/>
        <w:left w:val="none" w:sz="0" w:space="0" w:color="auto"/>
        <w:bottom w:val="none" w:sz="0" w:space="0" w:color="auto"/>
        <w:right w:val="none" w:sz="0" w:space="0" w:color="auto"/>
      </w:divBdr>
    </w:div>
    <w:div w:id="1850943549">
      <w:bodyDiv w:val="1"/>
      <w:marLeft w:val="0"/>
      <w:marRight w:val="0"/>
      <w:marTop w:val="0"/>
      <w:marBottom w:val="0"/>
      <w:divBdr>
        <w:top w:val="none" w:sz="0" w:space="0" w:color="auto"/>
        <w:left w:val="none" w:sz="0" w:space="0" w:color="auto"/>
        <w:bottom w:val="none" w:sz="0" w:space="0" w:color="auto"/>
        <w:right w:val="none" w:sz="0" w:space="0" w:color="auto"/>
      </w:divBdr>
    </w:div>
    <w:div w:id="1852259181">
      <w:bodyDiv w:val="1"/>
      <w:marLeft w:val="0"/>
      <w:marRight w:val="0"/>
      <w:marTop w:val="0"/>
      <w:marBottom w:val="0"/>
      <w:divBdr>
        <w:top w:val="none" w:sz="0" w:space="0" w:color="auto"/>
        <w:left w:val="none" w:sz="0" w:space="0" w:color="auto"/>
        <w:bottom w:val="none" w:sz="0" w:space="0" w:color="auto"/>
        <w:right w:val="none" w:sz="0" w:space="0" w:color="auto"/>
      </w:divBdr>
    </w:div>
    <w:div w:id="1852794725">
      <w:bodyDiv w:val="1"/>
      <w:marLeft w:val="0"/>
      <w:marRight w:val="0"/>
      <w:marTop w:val="0"/>
      <w:marBottom w:val="0"/>
      <w:divBdr>
        <w:top w:val="none" w:sz="0" w:space="0" w:color="auto"/>
        <w:left w:val="none" w:sz="0" w:space="0" w:color="auto"/>
        <w:bottom w:val="none" w:sz="0" w:space="0" w:color="auto"/>
        <w:right w:val="none" w:sz="0" w:space="0" w:color="auto"/>
      </w:divBdr>
    </w:div>
    <w:div w:id="1852990607">
      <w:bodyDiv w:val="1"/>
      <w:marLeft w:val="0"/>
      <w:marRight w:val="0"/>
      <w:marTop w:val="0"/>
      <w:marBottom w:val="0"/>
      <w:divBdr>
        <w:top w:val="none" w:sz="0" w:space="0" w:color="auto"/>
        <w:left w:val="none" w:sz="0" w:space="0" w:color="auto"/>
        <w:bottom w:val="none" w:sz="0" w:space="0" w:color="auto"/>
        <w:right w:val="none" w:sz="0" w:space="0" w:color="auto"/>
      </w:divBdr>
    </w:div>
    <w:div w:id="1854110168">
      <w:bodyDiv w:val="1"/>
      <w:marLeft w:val="0"/>
      <w:marRight w:val="0"/>
      <w:marTop w:val="0"/>
      <w:marBottom w:val="0"/>
      <w:divBdr>
        <w:top w:val="none" w:sz="0" w:space="0" w:color="auto"/>
        <w:left w:val="none" w:sz="0" w:space="0" w:color="auto"/>
        <w:bottom w:val="none" w:sz="0" w:space="0" w:color="auto"/>
        <w:right w:val="none" w:sz="0" w:space="0" w:color="auto"/>
      </w:divBdr>
    </w:div>
    <w:div w:id="1867865238">
      <w:bodyDiv w:val="1"/>
      <w:marLeft w:val="0"/>
      <w:marRight w:val="0"/>
      <w:marTop w:val="0"/>
      <w:marBottom w:val="0"/>
      <w:divBdr>
        <w:top w:val="none" w:sz="0" w:space="0" w:color="auto"/>
        <w:left w:val="none" w:sz="0" w:space="0" w:color="auto"/>
        <w:bottom w:val="none" w:sz="0" w:space="0" w:color="auto"/>
        <w:right w:val="none" w:sz="0" w:space="0" w:color="auto"/>
      </w:divBdr>
    </w:div>
    <w:div w:id="1868562720">
      <w:bodyDiv w:val="1"/>
      <w:marLeft w:val="0"/>
      <w:marRight w:val="0"/>
      <w:marTop w:val="0"/>
      <w:marBottom w:val="0"/>
      <w:divBdr>
        <w:top w:val="none" w:sz="0" w:space="0" w:color="auto"/>
        <w:left w:val="none" w:sz="0" w:space="0" w:color="auto"/>
        <w:bottom w:val="none" w:sz="0" w:space="0" w:color="auto"/>
        <w:right w:val="none" w:sz="0" w:space="0" w:color="auto"/>
      </w:divBdr>
    </w:div>
    <w:div w:id="1868591825">
      <w:bodyDiv w:val="1"/>
      <w:marLeft w:val="0"/>
      <w:marRight w:val="0"/>
      <w:marTop w:val="0"/>
      <w:marBottom w:val="0"/>
      <w:divBdr>
        <w:top w:val="none" w:sz="0" w:space="0" w:color="auto"/>
        <w:left w:val="none" w:sz="0" w:space="0" w:color="auto"/>
        <w:bottom w:val="none" w:sz="0" w:space="0" w:color="auto"/>
        <w:right w:val="none" w:sz="0" w:space="0" w:color="auto"/>
      </w:divBdr>
    </w:div>
    <w:div w:id="1870071869">
      <w:bodyDiv w:val="1"/>
      <w:marLeft w:val="0"/>
      <w:marRight w:val="0"/>
      <w:marTop w:val="0"/>
      <w:marBottom w:val="0"/>
      <w:divBdr>
        <w:top w:val="none" w:sz="0" w:space="0" w:color="auto"/>
        <w:left w:val="none" w:sz="0" w:space="0" w:color="auto"/>
        <w:bottom w:val="none" w:sz="0" w:space="0" w:color="auto"/>
        <w:right w:val="none" w:sz="0" w:space="0" w:color="auto"/>
      </w:divBdr>
    </w:div>
    <w:div w:id="1872760329">
      <w:bodyDiv w:val="1"/>
      <w:marLeft w:val="0"/>
      <w:marRight w:val="0"/>
      <w:marTop w:val="0"/>
      <w:marBottom w:val="0"/>
      <w:divBdr>
        <w:top w:val="none" w:sz="0" w:space="0" w:color="auto"/>
        <w:left w:val="none" w:sz="0" w:space="0" w:color="auto"/>
        <w:bottom w:val="none" w:sz="0" w:space="0" w:color="auto"/>
        <w:right w:val="none" w:sz="0" w:space="0" w:color="auto"/>
      </w:divBdr>
    </w:div>
    <w:div w:id="1875264538">
      <w:bodyDiv w:val="1"/>
      <w:marLeft w:val="0"/>
      <w:marRight w:val="0"/>
      <w:marTop w:val="0"/>
      <w:marBottom w:val="0"/>
      <w:divBdr>
        <w:top w:val="none" w:sz="0" w:space="0" w:color="auto"/>
        <w:left w:val="none" w:sz="0" w:space="0" w:color="auto"/>
        <w:bottom w:val="none" w:sz="0" w:space="0" w:color="auto"/>
        <w:right w:val="none" w:sz="0" w:space="0" w:color="auto"/>
      </w:divBdr>
    </w:div>
    <w:div w:id="1879390782">
      <w:bodyDiv w:val="1"/>
      <w:marLeft w:val="0"/>
      <w:marRight w:val="0"/>
      <w:marTop w:val="0"/>
      <w:marBottom w:val="0"/>
      <w:divBdr>
        <w:top w:val="none" w:sz="0" w:space="0" w:color="auto"/>
        <w:left w:val="none" w:sz="0" w:space="0" w:color="auto"/>
        <w:bottom w:val="none" w:sz="0" w:space="0" w:color="auto"/>
        <w:right w:val="none" w:sz="0" w:space="0" w:color="auto"/>
      </w:divBdr>
    </w:div>
    <w:div w:id="1887134457">
      <w:bodyDiv w:val="1"/>
      <w:marLeft w:val="0"/>
      <w:marRight w:val="0"/>
      <w:marTop w:val="0"/>
      <w:marBottom w:val="0"/>
      <w:divBdr>
        <w:top w:val="none" w:sz="0" w:space="0" w:color="auto"/>
        <w:left w:val="none" w:sz="0" w:space="0" w:color="auto"/>
        <w:bottom w:val="none" w:sz="0" w:space="0" w:color="auto"/>
        <w:right w:val="none" w:sz="0" w:space="0" w:color="auto"/>
      </w:divBdr>
    </w:div>
    <w:div w:id="1899389829">
      <w:bodyDiv w:val="1"/>
      <w:marLeft w:val="0"/>
      <w:marRight w:val="0"/>
      <w:marTop w:val="0"/>
      <w:marBottom w:val="0"/>
      <w:divBdr>
        <w:top w:val="none" w:sz="0" w:space="0" w:color="auto"/>
        <w:left w:val="none" w:sz="0" w:space="0" w:color="auto"/>
        <w:bottom w:val="none" w:sz="0" w:space="0" w:color="auto"/>
        <w:right w:val="none" w:sz="0" w:space="0" w:color="auto"/>
      </w:divBdr>
    </w:div>
    <w:div w:id="1899590358">
      <w:bodyDiv w:val="1"/>
      <w:marLeft w:val="0"/>
      <w:marRight w:val="0"/>
      <w:marTop w:val="0"/>
      <w:marBottom w:val="0"/>
      <w:divBdr>
        <w:top w:val="none" w:sz="0" w:space="0" w:color="auto"/>
        <w:left w:val="none" w:sz="0" w:space="0" w:color="auto"/>
        <w:bottom w:val="none" w:sz="0" w:space="0" w:color="auto"/>
        <w:right w:val="none" w:sz="0" w:space="0" w:color="auto"/>
      </w:divBdr>
    </w:div>
    <w:div w:id="1903131755">
      <w:bodyDiv w:val="1"/>
      <w:marLeft w:val="0"/>
      <w:marRight w:val="0"/>
      <w:marTop w:val="0"/>
      <w:marBottom w:val="0"/>
      <w:divBdr>
        <w:top w:val="none" w:sz="0" w:space="0" w:color="auto"/>
        <w:left w:val="none" w:sz="0" w:space="0" w:color="auto"/>
        <w:bottom w:val="none" w:sz="0" w:space="0" w:color="auto"/>
        <w:right w:val="none" w:sz="0" w:space="0" w:color="auto"/>
      </w:divBdr>
    </w:div>
    <w:div w:id="1907298050">
      <w:bodyDiv w:val="1"/>
      <w:marLeft w:val="0"/>
      <w:marRight w:val="0"/>
      <w:marTop w:val="0"/>
      <w:marBottom w:val="0"/>
      <w:divBdr>
        <w:top w:val="none" w:sz="0" w:space="0" w:color="auto"/>
        <w:left w:val="none" w:sz="0" w:space="0" w:color="auto"/>
        <w:bottom w:val="none" w:sz="0" w:space="0" w:color="auto"/>
        <w:right w:val="none" w:sz="0" w:space="0" w:color="auto"/>
      </w:divBdr>
    </w:div>
    <w:div w:id="1911497065">
      <w:bodyDiv w:val="1"/>
      <w:marLeft w:val="0"/>
      <w:marRight w:val="0"/>
      <w:marTop w:val="0"/>
      <w:marBottom w:val="0"/>
      <w:divBdr>
        <w:top w:val="none" w:sz="0" w:space="0" w:color="auto"/>
        <w:left w:val="none" w:sz="0" w:space="0" w:color="auto"/>
        <w:bottom w:val="none" w:sz="0" w:space="0" w:color="auto"/>
        <w:right w:val="none" w:sz="0" w:space="0" w:color="auto"/>
      </w:divBdr>
    </w:div>
    <w:div w:id="1918317053">
      <w:bodyDiv w:val="1"/>
      <w:marLeft w:val="0"/>
      <w:marRight w:val="0"/>
      <w:marTop w:val="0"/>
      <w:marBottom w:val="0"/>
      <w:divBdr>
        <w:top w:val="none" w:sz="0" w:space="0" w:color="auto"/>
        <w:left w:val="none" w:sz="0" w:space="0" w:color="auto"/>
        <w:bottom w:val="none" w:sz="0" w:space="0" w:color="auto"/>
        <w:right w:val="none" w:sz="0" w:space="0" w:color="auto"/>
      </w:divBdr>
    </w:div>
    <w:div w:id="1919173311">
      <w:bodyDiv w:val="1"/>
      <w:marLeft w:val="0"/>
      <w:marRight w:val="0"/>
      <w:marTop w:val="0"/>
      <w:marBottom w:val="0"/>
      <w:divBdr>
        <w:top w:val="none" w:sz="0" w:space="0" w:color="auto"/>
        <w:left w:val="none" w:sz="0" w:space="0" w:color="auto"/>
        <w:bottom w:val="none" w:sz="0" w:space="0" w:color="auto"/>
        <w:right w:val="none" w:sz="0" w:space="0" w:color="auto"/>
      </w:divBdr>
    </w:div>
    <w:div w:id="1919360515">
      <w:bodyDiv w:val="1"/>
      <w:marLeft w:val="0"/>
      <w:marRight w:val="0"/>
      <w:marTop w:val="0"/>
      <w:marBottom w:val="0"/>
      <w:divBdr>
        <w:top w:val="none" w:sz="0" w:space="0" w:color="auto"/>
        <w:left w:val="none" w:sz="0" w:space="0" w:color="auto"/>
        <w:bottom w:val="none" w:sz="0" w:space="0" w:color="auto"/>
        <w:right w:val="none" w:sz="0" w:space="0" w:color="auto"/>
      </w:divBdr>
    </w:div>
    <w:div w:id="1920014593">
      <w:bodyDiv w:val="1"/>
      <w:marLeft w:val="0"/>
      <w:marRight w:val="0"/>
      <w:marTop w:val="0"/>
      <w:marBottom w:val="0"/>
      <w:divBdr>
        <w:top w:val="none" w:sz="0" w:space="0" w:color="auto"/>
        <w:left w:val="none" w:sz="0" w:space="0" w:color="auto"/>
        <w:bottom w:val="none" w:sz="0" w:space="0" w:color="auto"/>
        <w:right w:val="none" w:sz="0" w:space="0" w:color="auto"/>
      </w:divBdr>
    </w:div>
    <w:div w:id="1921404480">
      <w:bodyDiv w:val="1"/>
      <w:marLeft w:val="0"/>
      <w:marRight w:val="0"/>
      <w:marTop w:val="0"/>
      <w:marBottom w:val="0"/>
      <w:divBdr>
        <w:top w:val="none" w:sz="0" w:space="0" w:color="auto"/>
        <w:left w:val="none" w:sz="0" w:space="0" w:color="auto"/>
        <w:bottom w:val="none" w:sz="0" w:space="0" w:color="auto"/>
        <w:right w:val="none" w:sz="0" w:space="0" w:color="auto"/>
      </w:divBdr>
    </w:div>
    <w:div w:id="1923563547">
      <w:bodyDiv w:val="1"/>
      <w:marLeft w:val="0"/>
      <w:marRight w:val="0"/>
      <w:marTop w:val="0"/>
      <w:marBottom w:val="0"/>
      <w:divBdr>
        <w:top w:val="none" w:sz="0" w:space="0" w:color="auto"/>
        <w:left w:val="none" w:sz="0" w:space="0" w:color="auto"/>
        <w:bottom w:val="none" w:sz="0" w:space="0" w:color="auto"/>
        <w:right w:val="none" w:sz="0" w:space="0" w:color="auto"/>
      </w:divBdr>
    </w:div>
    <w:div w:id="1925147343">
      <w:bodyDiv w:val="1"/>
      <w:marLeft w:val="0"/>
      <w:marRight w:val="0"/>
      <w:marTop w:val="0"/>
      <w:marBottom w:val="0"/>
      <w:divBdr>
        <w:top w:val="none" w:sz="0" w:space="0" w:color="auto"/>
        <w:left w:val="none" w:sz="0" w:space="0" w:color="auto"/>
        <w:bottom w:val="none" w:sz="0" w:space="0" w:color="auto"/>
        <w:right w:val="none" w:sz="0" w:space="0" w:color="auto"/>
      </w:divBdr>
    </w:div>
    <w:div w:id="1926766061">
      <w:bodyDiv w:val="1"/>
      <w:marLeft w:val="0"/>
      <w:marRight w:val="0"/>
      <w:marTop w:val="0"/>
      <w:marBottom w:val="0"/>
      <w:divBdr>
        <w:top w:val="none" w:sz="0" w:space="0" w:color="auto"/>
        <w:left w:val="none" w:sz="0" w:space="0" w:color="auto"/>
        <w:bottom w:val="none" w:sz="0" w:space="0" w:color="auto"/>
        <w:right w:val="none" w:sz="0" w:space="0" w:color="auto"/>
      </w:divBdr>
    </w:div>
    <w:div w:id="1927690860">
      <w:bodyDiv w:val="1"/>
      <w:marLeft w:val="0"/>
      <w:marRight w:val="0"/>
      <w:marTop w:val="0"/>
      <w:marBottom w:val="0"/>
      <w:divBdr>
        <w:top w:val="none" w:sz="0" w:space="0" w:color="auto"/>
        <w:left w:val="none" w:sz="0" w:space="0" w:color="auto"/>
        <w:bottom w:val="none" w:sz="0" w:space="0" w:color="auto"/>
        <w:right w:val="none" w:sz="0" w:space="0" w:color="auto"/>
      </w:divBdr>
    </w:div>
    <w:div w:id="1928996204">
      <w:bodyDiv w:val="1"/>
      <w:marLeft w:val="0"/>
      <w:marRight w:val="0"/>
      <w:marTop w:val="0"/>
      <w:marBottom w:val="0"/>
      <w:divBdr>
        <w:top w:val="none" w:sz="0" w:space="0" w:color="auto"/>
        <w:left w:val="none" w:sz="0" w:space="0" w:color="auto"/>
        <w:bottom w:val="none" w:sz="0" w:space="0" w:color="auto"/>
        <w:right w:val="none" w:sz="0" w:space="0" w:color="auto"/>
      </w:divBdr>
    </w:div>
    <w:div w:id="1929147592">
      <w:bodyDiv w:val="1"/>
      <w:marLeft w:val="0"/>
      <w:marRight w:val="0"/>
      <w:marTop w:val="0"/>
      <w:marBottom w:val="0"/>
      <w:divBdr>
        <w:top w:val="none" w:sz="0" w:space="0" w:color="auto"/>
        <w:left w:val="none" w:sz="0" w:space="0" w:color="auto"/>
        <w:bottom w:val="none" w:sz="0" w:space="0" w:color="auto"/>
        <w:right w:val="none" w:sz="0" w:space="0" w:color="auto"/>
      </w:divBdr>
    </w:div>
    <w:div w:id="1930045684">
      <w:bodyDiv w:val="1"/>
      <w:marLeft w:val="0"/>
      <w:marRight w:val="0"/>
      <w:marTop w:val="0"/>
      <w:marBottom w:val="0"/>
      <w:divBdr>
        <w:top w:val="none" w:sz="0" w:space="0" w:color="auto"/>
        <w:left w:val="none" w:sz="0" w:space="0" w:color="auto"/>
        <w:bottom w:val="none" w:sz="0" w:space="0" w:color="auto"/>
        <w:right w:val="none" w:sz="0" w:space="0" w:color="auto"/>
      </w:divBdr>
    </w:div>
    <w:div w:id="1930845601">
      <w:bodyDiv w:val="1"/>
      <w:marLeft w:val="0"/>
      <w:marRight w:val="0"/>
      <w:marTop w:val="0"/>
      <w:marBottom w:val="0"/>
      <w:divBdr>
        <w:top w:val="none" w:sz="0" w:space="0" w:color="auto"/>
        <w:left w:val="none" w:sz="0" w:space="0" w:color="auto"/>
        <w:bottom w:val="none" w:sz="0" w:space="0" w:color="auto"/>
        <w:right w:val="none" w:sz="0" w:space="0" w:color="auto"/>
      </w:divBdr>
    </w:div>
    <w:div w:id="1931497900">
      <w:bodyDiv w:val="1"/>
      <w:marLeft w:val="0"/>
      <w:marRight w:val="0"/>
      <w:marTop w:val="0"/>
      <w:marBottom w:val="0"/>
      <w:divBdr>
        <w:top w:val="none" w:sz="0" w:space="0" w:color="auto"/>
        <w:left w:val="none" w:sz="0" w:space="0" w:color="auto"/>
        <w:bottom w:val="none" w:sz="0" w:space="0" w:color="auto"/>
        <w:right w:val="none" w:sz="0" w:space="0" w:color="auto"/>
      </w:divBdr>
    </w:div>
    <w:div w:id="1932854083">
      <w:bodyDiv w:val="1"/>
      <w:marLeft w:val="0"/>
      <w:marRight w:val="0"/>
      <w:marTop w:val="0"/>
      <w:marBottom w:val="0"/>
      <w:divBdr>
        <w:top w:val="none" w:sz="0" w:space="0" w:color="auto"/>
        <w:left w:val="none" w:sz="0" w:space="0" w:color="auto"/>
        <w:bottom w:val="none" w:sz="0" w:space="0" w:color="auto"/>
        <w:right w:val="none" w:sz="0" w:space="0" w:color="auto"/>
      </w:divBdr>
    </w:div>
    <w:div w:id="1932884203">
      <w:bodyDiv w:val="1"/>
      <w:marLeft w:val="0"/>
      <w:marRight w:val="0"/>
      <w:marTop w:val="0"/>
      <w:marBottom w:val="0"/>
      <w:divBdr>
        <w:top w:val="none" w:sz="0" w:space="0" w:color="auto"/>
        <w:left w:val="none" w:sz="0" w:space="0" w:color="auto"/>
        <w:bottom w:val="none" w:sz="0" w:space="0" w:color="auto"/>
        <w:right w:val="none" w:sz="0" w:space="0" w:color="auto"/>
      </w:divBdr>
    </w:div>
    <w:div w:id="1933587883">
      <w:bodyDiv w:val="1"/>
      <w:marLeft w:val="0"/>
      <w:marRight w:val="0"/>
      <w:marTop w:val="0"/>
      <w:marBottom w:val="0"/>
      <w:divBdr>
        <w:top w:val="none" w:sz="0" w:space="0" w:color="auto"/>
        <w:left w:val="none" w:sz="0" w:space="0" w:color="auto"/>
        <w:bottom w:val="none" w:sz="0" w:space="0" w:color="auto"/>
        <w:right w:val="none" w:sz="0" w:space="0" w:color="auto"/>
      </w:divBdr>
    </w:div>
    <w:div w:id="1934316912">
      <w:bodyDiv w:val="1"/>
      <w:marLeft w:val="0"/>
      <w:marRight w:val="0"/>
      <w:marTop w:val="0"/>
      <w:marBottom w:val="0"/>
      <w:divBdr>
        <w:top w:val="none" w:sz="0" w:space="0" w:color="auto"/>
        <w:left w:val="none" w:sz="0" w:space="0" w:color="auto"/>
        <w:bottom w:val="none" w:sz="0" w:space="0" w:color="auto"/>
        <w:right w:val="none" w:sz="0" w:space="0" w:color="auto"/>
      </w:divBdr>
    </w:div>
    <w:div w:id="1937054510">
      <w:bodyDiv w:val="1"/>
      <w:marLeft w:val="0"/>
      <w:marRight w:val="0"/>
      <w:marTop w:val="0"/>
      <w:marBottom w:val="0"/>
      <w:divBdr>
        <w:top w:val="none" w:sz="0" w:space="0" w:color="auto"/>
        <w:left w:val="none" w:sz="0" w:space="0" w:color="auto"/>
        <w:bottom w:val="none" w:sz="0" w:space="0" w:color="auto"/>
        <w:right w:val="none" w:sz="0" w:space="0" w:color="auto"/>
      </w:divBdr>
    </w:div>
    <w:div w:id="1942911295">
      <w:bodyDiv w:val="1"/>
      <w:marLeft w:val="0"/>
      <w:marRight w:val="0"/>
      <w:marTop w:val="0"/>
      <w:marBottom w:val="0"/>
      <w:divBdr>
        <w:top w:val="none" w:sz="0" w:space="0" w:color="auto"/>
        <w:left w:val="none" w:sz="0" w:space="0" w:color="auto"/>
        <w:bottom w:val="none" w:sz="0" w:space="0" w:color="auto"/>
        <w:right w:val="none" w:sz="0" w:space="0" w:color="auto"/>
      </w:divBdr>
    </w:div>
    <w:div w:id="1944216495">
      <w:bodyDiv w:val="1"/>
      <w:marLeft w:val="0"/>
      <w:marRight w:val="0"/>
      <w:marTop w:val="0"/>
      <w:marBottom w:val="0"/>
      <w:divBdr>
        <w:top w:val="none" w:sz="0" w:space="0" w:color="auto"/>
        <w:left w:val="none" w:sz="0" w:space="0" w:color="auto"/>
        <w:bottom w:val="none" w:sz="0" w:space="0" w:color="auto"/>
        <w:right w:val="none" w:sz="0" w:space="0" w:color="auto"/>
      </w:divBdr>
    </w:div>
    <w:div w:id="1951087070">
      <w:bodyDiv w:val="1"/>
      <w:marLeft w:val="0"/>
      <w:marRight w:val="0"/>
      <w:marTop w:val="0"/>
      <w:marBottom w:val="0"/>
      <w:divBdr>
        <w:top w:val="none" w:sz="0" w:space="0" w:color="auto"/>
        <w:left w:val="none" w:sz="0" w:space="0" w:color="auto"/>
        <w:bottom w:val="none" w:sz="0" w:space="0" w:color="auto"/>
        <w:right w:val="none" w:sz="0" w:space="0" w:color="auto"/>
      </w:divBdr>
    </w:div>
    <w:div w:id="1956860454">
      <w:bodyDiv w:val="1"/>
      <w:marLeft w:val="0"/>
      <w:marRight w:val="0"/>
      <w:marTop w:val="0"/>
      <w:marBottom w:val="0"/>
      <w:divBdr>
        <w:top w:val="none" w:sz="0" w:space="0" w:color="auto"/>
        <w:left w:val="none" w:sz="0" w:space="0" w:color="auto"/>
        <w:bottom w:val="none" w:sz="0" w:space="0" w:color="auto"/>
        <w:right w:val="none" w:sz="0" w:space="0" w:color="auto"/>
      </w:divBdr>
    </w:div>
    <w:div w:id="1956863188">
      <w:bodyDiv w:val="1"/>
      <w:marLeft w:val="0"/>
      <w:marRight w:val="0"/>
      <w:marTop w:val="0"/>
      <w:marBottom w:val="0"/>
      <w:divBdr>
        <w:top w:val="none" w:sz="0" w:space="0" w:color="auto"/>
        <w:left w:val="none" w:sz="0" w:space="0" w:color="auto"/>
        <w:bottom w:val="none" w:sz="0" w:space="0" w:color="auto"/>
        <w:right w:val="none" w:sz="0" w:space="0" w:color="auto"/>
      </w:divBdr>
    </w:div>
    <w:div w:id="1958100227">
      <w:bodyDiv w:val="1"/>
      <w:marLeft w:val="0"/>
      <w:marRight w:val="0"/>
      <w:marTop w:val="0"/>
      <w:marBottom w:val="0"/>
      <w:divBdr>
        <w:top w:val="none" w:sz="0" w:space="0" w:color="auto"/>
        <w:left w:val="none" w:sz="0" w:space="0" w:color="auto"/>
        <w:bottom w:val="none" w:sz="0" w:space="0" w:color="auto"/>
        <w:right w:val="none" w:sz="0" w:space="0" w:color="auto"/>
      </w:divBdr>
    </w:div>
    <w:div w:id="1958560546">
      <w:bodyDiv w:val="1"/>
      <w:marLeft w:val="0"/>
      <w:marRight w:val="0"/>
      <w:marTop w:val="0"/>
      <w:marBottom w:val="0"/>
      <w:divBdr>
        <w:top w:val="none" w:sz="0" w:space="0" w:color="auto"/>
        <w:left w:val="none" w:sz="0" w:space="0" w:color="auto"/>
        <w:bottom w:val="none" w:sz="0" w:space="0" w:color="auto"/>
        <w:right w:val="none" w:sz="0" w:space="0" w:color="auto"/>
      </w:divBdr>
    </w:div>
    <w:div w:id="1961259240">
      <w:bodyDiv w:val="1"/>
      <w:marLeft w:val="0"/>
      <w:marRight w:val="0"/>
      <w:marTop w:val="0"/>
      <w:marBottom w:val="0"/>
      <w:divBdr>
        <w:top w:val="none" w:sz="0" w:space="0" w:color="auto"/>
        <w:left w:val="none" w:sz="0" w:space="0" w:color="auto"/>
        <w:bottom w:val="none" w:sz="0" w:space="0" w:color="auto"/>
        <w:right w:val="none" w:sz="0" w:space="0" w:color="auto"/>
      </w:divBdr>
    </w:div>
    <w:div w:id="1964921915">
      <w:bodyDiv w:val="1"/>
      <w:marLeft w:val="0"/>
      <w:marRight w:val="0"/>
      <w:marTop w:val="0"/>
      <w:marBottom w:val="0"/>
      <w:divBdr>
        <w:top w:val="none" w:sz="0" w:space="0" w:color="auto"/>
        <w:left w:val="none" w:sz="0" w:space="0" w:color="auto"/>
        <w:bottom w:val="none" w:sz="0" w:space="0" w:color="auto"/>
        <w:right w:val="none" w:sz="0" w:space="0" w:color="auto"/>
      </w:divBdr>
    </w:div>
    <w:div w:id="1981575292">
      <w:bodyDiv w:val="1"/>
      <w:marLeft w:val="0"/>
      <w:marRight w:val="0"/>
      <w:marTop w:val="0"/>
      <w:marBottom w:val="0"/>
      <w:divBdr>
        <w:top w:val="none" w:sz="0" w:space="0" w:color="auto"/>
        <w:left w:val="none" w:sz="0" w:space="0" w:color="auto"/>
        <w:bottom w:val="none" w:sz="0" w:space="0" w:color="auto"/>
        <w:right w:val="none" w:sz="0" w:space="0" w:color="auto"/>
      </w:divBdr>
    </w:div>
    <w:div w:id="1981615626">
      <w:bodyDiv w:val="1"/>
      <w:marLeft w:val="0"/>
      <w:marRight w:val="0"/>
      <w:marTop w:val="0"/>
      <w:marBottom w:val="0"/>
      <w:divBdr>
        <w:top w:val="none" w:sz="0" w:space="0" w:color="auto"/>
        <w:left w:val="none" w:sz="0" w:space="0" w:color="auto"/>
        <w:bottom w:val="none" w:sz="0" w:space="0" w:color="auto"/>
        <w:right w:val="none" w:sz="0" w:space="0" w:color="auto"/>
      </w:divBdr>
    </w:div>
    <w:div w:id="1982227796">
      <w:bodyDiv w:val="1"/>
      <w:marLeft w:val="0"/>
      <w:marRight w:val="0"/>
      <w:marTop w:val="0"/>
      <w:marBottom w:val="0"/>
      <w:divBdr>
        <w:top w:val="none" w:sz="0" w:space="0" w:color="auto"/>
        <w:left w:val="none" w:sz="0" w:space="0" w:color="auto"/>
        <w:bottom w:val="none" w:sz="0" w:space="0" w:color="auto"/>
        <w:right w:val="none" w:sz="0" w:space="0" w:color="auto"/>
      </w:divBdr>
    </w:div>
    <w:div w:id="1984002181">
      <w:bodyDiv w:val="1"/>
      <w:marLeft w:val="0"/>
      <w:marRight w:val="0"/>
      <w:marTop w:val="0"/>
      <w:marBottom w:val="0"/>
      <w:divBdr>
        <w:top w:val="none" w:sz="0" w:space="0" w:color="auto"/>
        <w:left w:val="none" w:sz="0" w:space="0" w:color="auto"/>
        <w:bottom w:val="none" w:sz="0" w:space="0" w:color="auto"/>
        <w:right w:val="none" w:sz="0" w:space="0" w:color="auto"/>
      </w:divBdr>
    </w:div>
    <w:div w:id="1988169053">
      <w:bodyDiv w:val="1"/>
      <w:marLeft w:val="0"/>
      <w:marRight w:val="0"/>
      <w:marTop w:val="0"/>
      <w:marBottom w:val="0"/>
      <w:divBdr>
        <w:top w:val="none" w:sz="0" w:space="0" w:color="auto"/>
        <w:left w:val="none" w:sz="0" w:space="0" w:color="auto"/>
        <w:bottom w:val="none" w:sz="0" w:space="0" w:color="auto"/>
        <w:right w:val="none" w:sz="0" w:space="0" w:color="auto"/>
      </w:divBdr>
    </w:div>
    <w:div w:id="1992950440">
      <w:bodyDiv w:val="1"/>
      <w:marLeft w:val="0"/>
      <w:marRight w:val="0"/>
      <w:marTop w:val="0"/>
      <w:marBottom w:val="0"/>
      <w:divBdr>
        <w:top w:val="none" w:sz="0" w:space="0" w:color="auto"/>
        <w:left w:val="none" w:sz="0" w:space="0" w:color="auto"/>
        <w:bottom w:val="none" w:sz="0" w:space="0" w:color="auto"/>
        <w:right w:val="none" w:sz="0" w:space="0" w:color="auto"/>
      </w:divBdr>
    </w:div>
    <w:div w:id="1992980221">
      <w:bodyDiv w:val="1"/>
      <w:marLeft w:val="0"/>
      <w:marRight w:val="0"/>
      <w:marTop w:val="0"/>
      <w:marBottom w:val="0"/>
      <w:divBdr>
        <w:top w:val="none" w:sz="0" w:space="0" w:color="auto"/>
        <w:left w:val="none" w:sz="0" w:space="0" w:color="auto"/>
        <w:bottom w:val="none" w:sz="0" w:space="0" w:color="auto"/>
        <w:right w:val="none" w:sz="0" w:space="0" w:color="auto"/>
      </w:divBdr>
    </w:div>
    <w:div w:id="2005357161">
      <w:bodyDiv w:val="1"/>
      <w:marLeft w:val="0"/>
      <w:marRight w:val="0"/>
      <w:marTop w:val="0"/>
      <w:marBottom w:val="0"/>
      <w:divBdr>
        <w:top w:val="none" w:sz="0" w:space="0" w:color="auto"/>
        <w:left w:val="none" w:sz="0" w:space="0" w:color="auto"/>
        <w:bottom w:val="none" w:sz="0" w:space="0" w:color="auto"/>
        <w:right w:val="none" w:sz="0" w:space="0" w:color="auto"/>
      </w:divBdr>
    </w:div>
    <w:div w:id="2006468867">
      <w:bodyDiv w:val="1"/>
      <w:marLeft w:val="0"/>
      <w:marRight w:val="0"/>
      <w:marTop w:val="0"/>
      <w:marBottom w:val="0"/>
      <w:divBdr>
        <w:top w:val="none" w:sz="0" w:space="0" w:color="auto"/>
        <w:left w:val="none" w:sz="0" w:space="0" w:color="auto"/>
        <w:bottom w:val="none" w:sz="0" w:space="0" w:color="auto"/>
        <w:right w:val="none" w:sz="0" w:space="0" w:color="auto"/>
      </w:divBdr>
    </w:div>
    <w:div w:id="2011910562">
      <w:bodyDiv w:val="1"/>
      <w:marLeft w:val="0"/>
      <w:marRight w:val="0"/>
      <w:marTop w:val="0"/>
      <w:marBottom w:val="0"/>
      <w:divBdr>
        <w:top w:val="none" w:sz="0" w:space="0" w:color="auto"/>
        <w:left w:val="none" w:sz="0" w:space="0" w:color="auto"/>
        <w:bottom w:val="none" w:sz="0" w:space="0" w:color="auto"/>
        <w:right w:val="none" w:sz="0" w:space="0" w:color="auto"/>
      </w:divBdr>
    </w:div>
    <w:div w:id="2012949552">
      <w:bodyDiv w:val="1"/>
      <w:marLeft w:val="0"/>
      <w:marRight w:val="0"/>
      <w:marTop w:val="0"/>
      <w:marBottom w:val="0"/>
      <w:divBdr>
        <w:top w:val="none" w:sz="0" w:space="0" w:color="auto"/>
        <w:left w:val="none" w:sz="0" w:space="0" w:color="auto"/>
        <w:bottom w:val="none" w:sz="0" w:space="0" w:color="auto"/>
        <w:right w:val="none" w:sz="0" w:space="0" w:color="auto"/>
      </w:divBdr>
    </w:div>
    <w:div w:id="2014215014">
      <w:bodyDiv w:val="1"/>
      <w:marLeft w:val="0"/>
      <w:marRight w:val="0"/>
      <w:marTop w:val="0"/>
      <w:marBottom w:val="0"/>
      <w:divBdr>
        <w:top w:val="none" w:sz="0" w:space="0" w:color="auto"/>
        <w:left w:val="none" w:sz="0" w:space="0" w:color="auto"/>
        <w:bottom w:val="none" w:sz="0" w:space="0" w:color="auto"/>
        <w:right w:val="none" w:sz="0" w:space="0" w:color="auto"/>
      </w:divBdr>
    </w:div>
    <w:div w:id="2018538024">
      <w:bodyDiv w:val="1"/>
      <w:marLeft w:val="0"/>
      <w:marRight w:val="0"/>
      <w:marTop w:val="0"/>
      <w:marBottom w:val="0"/>
      <w:divBdr>
        <w:top w:val="none" w:sz="0" w:space="0" w:color="auto"/>
        <w:left w:val="none" w:sz="0" w:space="0" w:color="auto"/>
        <w:bottom w:val="none" w:sz="0" w:space="0" w:color="auto"/>
        <w:right w:val="none" w:sz="0" w:space="0" w:color="auto"/>
      </w:divBdr>
    </w:div>
    <w:div w:id="2025667172">
      <w:bodyDiv w:val="1"/>
      <w:marLeft w:val="0"/>
      <w:marRight w:val="0"/>
      <w:marTop w:val="0"/>
      <w:marBottom w:val="0"/>
      <w:divBdr>
        <w:top w:val="none" w:sz="0" w:space="0" w:color="auto"/>
        <w:left w:val="none" w:sz="0" w:space="0" w:color="auto"/>
        <w:bottom w:val="none" w:sz="0" w:space="0" w:color="auto"/>
        <w:right w:val="none" w:sz="0" w:space="0" w:color="auto"/>
      </w:divBdr>
    </w:div>
    <w:div w:id="2029329237">
      <w:bodyDiv w:val="1"/>
      <w:marLeft w:val="0"/>
      <w:marRight w:val="0"/>
      <w:marTop w:val="0"/>
      <w:marBottom w:val="0"/>
      <w:divBdr>
        <w:top w:val="none" w:sz="0" w:space="0" w:color="auto"/>
        <w:left w:val="none" w:sz="0" w:space="0" w:color="auto"/>
        <w:bottom w:val="none" w:sz="0" w:space="0" w:color="auto"/>
        <w:right w:val="none" w:sz="0" w:space="0" w:color="auto"/>
      </w:divBdr>
    </w:div>
    <w:div w:id="2030327283">
      <w:bodyDiv w:val="1"/>
      <w:marLeft w:val="0"/>
      <w:marRight w:val="0"/>
      <w:marTop w:val="0"/>
      <w:marBottom w:val="0"/>
      <w:divBdr>
        <w:top w:val="none" w:sz="0" w:space="0" w:color="auto"/>
        <w:left w:val="none" w:sz="0" w:space="0" w:color="auto"/>
        <w:bottom w:val="none" w:sz="0" w:space="0" w:color="auto"/>
        <w:right w:val="none" w:sz="0" w:space="0" w:color="auto"/>
      </w:divBdr>
    </w:div>
    <w:div w:id="2034762631">
      <w:bodyDiv w:val="1"/>
      <w:marLeft w:val="0"/>
      <w:marRight w:val="0"/>
      <w:marTop w:val="0"/>
      <w:marBottom w:val="0"/>
      <w:divBdr>
        <w:top w:val="none" w:sz="0" w:space="0" w:color="auto"/>
        <w:left w:val="none" w:sz="0" w:space="0" w:color="auto"/>
        <w:bottom w:val="none" w:sz="0" w:space="0" w:color="auto"/>
        <w:right w:val="none" w:sz="0" w:space="0" w:color="auto"/>
      </w:divBdr>
    </w:div>
    <w:div w:id="2041542949">
      <w:bodyDiv w:val="1"/>
      <w:marLeft w:val="0"/>
      <w:marRight w:val="0"/>
      <w:marTop w:val="0"/>
      <w:marBottom w:val="0"/>
      <w:divBdr>
        <w:top w:val="none" w:sz="0" w:space="0" w:color="auto"/>
        <w:left w:val="none" w:sz="0" w:space="0" w:color="auto"/>
        <w:bottom w:val="none" w:sz="0" w:space="0" w:color="auto"/>
        <w:right w:val="none" w:sz="0" w:space="0" w:color="auto"/>
      </w:divBdr>
    </w:div>
    <w:div w:id="2043356313">
      <w:bodyDiv w:val="1"/>
      <w:marLeft w:val="0"/>
      <w:marRight w:val="0"/>
      <w:marTop w:val="0"/>
      <w:marBottom w:val="0"/>
      <w:divBdr>
        <w:top w:val="none" w:sz="0" w:space="0" w:color="auto"/>
        <w:left w:val="none" w:sz="0" w:space="0" w:color="auto"/>
        <w:bottom w:val="none" w:sz="0" w:space="0" w:color="auto"/>
        <w:right w:val="none" w:sz="0" w:space="0" w:color="auto"/>
      </w:divBdr>
    </w:div>
    <w:div w:id="2048529769">
      <w:bodyDiv w:val="1"/>
      <w:marLeft w:val="0"/>
      <w:marRight w:val="0"/>
      <w:marTop w:val="0"/>
      <w:marBottom w:val="0"/>
      <w:divBdr>
        <w:top w:val="none" w:sz="0" w:space="0" w:color="auto"/>
        <w:left w:val="none" w:sz="0" w:space="0" w:color="auto"/>
        <w:bottom w:val="none" w:sz="0" w:space="0" w:color="auto"/>
        <w:right w:val="none" w:sz="0" w:space="0" w:color="auto"/>
      </w:divBdr>
    </w:div>
    <w:div w:id="2054841804">
      <w:bodyDiv w:val="1"/>
      <w:marLeft w:val="0"/>
      <w:marRight w:val="0"/>
      <w:marTop w:val="0"/>
      <w:marBottom w:val="0"/>
      <w:divBdr>
        <w:top w:val="none" w:sz="0" w:space="0" w:color="auto"/>
        <w:left w:val="none" w:sz="0" w:space="0" w:color="auto"/>
        <w:bottom w:val="none" w:sz="0" w:space="0" w:color="auto"/>
        <w:right w:val="none" w:sz="0" w:space="0" w:color="auto"/>
      </w:divBdr>
    </w:div>
    <w:div w:id="2056544784">
      <w:bodyDiv w:val="1"/>
      <w:marLeft w:val="0"/>
      <w:marRight w:val="0"/>
      <w:marTop w:val="0"/>
      <w:marBottom w:val="0"/>
      <w:divBdr>
        <w:top w:val="none" w:sz="0" w:space="0" w:color="auto"/>
        <w:left w:val="none" w:sz="0" w:space="0" w:color="auto"/>
        <w:bottom w:val="none" w:sz="0" w:space="0" w:color="auto"/>
        <w:right w:val="none" w:sz="0" w:space="0" w:color="auto"/>
      </w:divBdr>
    </w:div>
    <w:div w:id="2063481633">
      <w:bodyDiv w:val="1"/>
      <w:marLeft w:val="0"/>
      <w:marRight w:val="0"/>
      <w:marTop w:val="0"/>
      <w:marBottom w:val="0"/>
      <w:divBdr>
        <w:top w:val="none" w:sz="0" w:space="0" w:color="auto"/>
        <w:left w:val="none" w:sz="0" w:space="0" w:color="auto"/>
        <w:bottom w:val="none" w:sz="0" w:space="0" w:color="auto"/>
        <w:right w:val="none" w:sz="0" w:space="0" w:color="auto"/>
      </w:divBdr>
    </w:div>
    <w:div w:id="2063555857">
      <w:bodyDiv w:val="1"/>
      <w:marLeft w:val="0"/>
      <w:marRight w:val="0"/>
      <w:marTop w:val="0"/>
      <w:marBottom w:val="0"/>
      <w:divBdr>
        <w:top w:val="none" w:sz="0" w:space="0" w:color="auto"/>
        <w:left w:val="none" w:sz="0" w:space="0" w:color="auto"/>
        <w:bottom w:val="none" w:sz="0" w:space="0" w:color="auto"/>
        <w:right w:val="none" w:sz="0" w:space="0" w:color="auto"/>
      </w:divBdr>
    </w:div>
    <w:div w:id="2071224880">
      <w:bodyDiv w:val="1"/>
      <w:marLeft w:val="0"/>
      <w:marRight w:val="0"/>
      <w:marTop w:val="0"/>
      <w:marBottom w:val="0"/>
      <w:divBdr>
        <w:top w:val="none" w:sz="0" w:space="0" w:color="auto"/>
        <w:left w:val="none" w:sz="0" w:space="0" w:color="auto"/>
        <w:bottom w:val="none" w:sz="0" w:space="0" w:color="auto"/>
        <w:right w:val="none" w:sz="0" w:space="0" w:color="auto"/>
      </w:divBdr>
    </w:div>
    <w:div w:id="2072120853">
      <w:bodyDiv w:val="1"/>
      <w:marLeft w:val="0"/>
      <w:marRight w:val="0"/>
      <w:marTop w:val="0"/>
      <w:marBottom w:val="0"/>
      <w:divBdr>
        <w:top w:val="none" w:sz="0" w:space="0" w:color="auto"/>
        <w:left w:val="none" w:sz="0" w:space="0" w:color="auto"/>
        <w:bottom w:val="none" w:sz="0" w:space="0" w:color="auto"/>
        <w:right w:val="none" w:sz="0" w:space="0" w:color="auto"/>
      </w:divBdr>
    </w:div>
    <w:div w:id="2072195193">
      <w:bodyDiv w:val="1"/>
      <w:marLeft w:val="0"/>
      <w:marRight w:val="0"/>
      <w:marTop w:val="0"/>
      <w:marBottom w:val="0"/>
      <w:divBdr>
        <w:top w:val="none" w:sz="0" w:space="0" w:color="auto"/>
        <w:left w:val="none" w:sz="0" w:space="0" w:color="auto"/>
        <w:bottom w:val="none" w:sz="0" w:space="0" w:color="auto"/>
        <w:right w:val="none" w:sz="0" w:space="0" w:color="auto"/>
      </w:divBdr>
    </w:div>
    <w:div w:id="2076856625">
      <w:bodyDiv w:val="1"/>
      <w:marLeft w:val="0"/>
      <w:marRight w:val="0"/>
      <w:marTop w:val="0"/>
      <w:marBottom w:val="0"/>
      <w:divBdr>
        <w:top w:val="none" w:sz="0" w:space="0" w:color="auto"/>
        <w:left w:val="none" w:sz="0" w:space="0" w:color="auto"/>
        <w:bottom w:val="none" w:sz="0" w:space="0" w:color="auto"/>
        <w:right w:val="none" w:sz="0" w:space="0" w:color="auto"/>
      </w:divBdr>
    </w:div>
    <w:div w:id="2079473844">
      <w:bodyDiv w:val="1"/>
      <w:marLeft w:val="0"/>
      <w:marRight w:val="0"/>
      <w:marTop w:val="0"/>
      <w:marBottom w:val="0"/>
      <w:divBdr>
        <w:top w:val="none" w:sz="0" w:space="0" w:color="auto"/>
        <w:left w:val="none" w:sz="0" w:space="0" w:color="auto"/>
        <w:bottom w:val="none" w:sz="0" w:space="0" w:color="auto"/>
        <w:right w:val="none" w:sz="0" w:space="0" w:color="auto"/>
      </w:divBdr>
    </w:div>
    <w:div w:id="2079863518">
      <w:bodyDiv w:val="1"/>
      <w:marLeft w:val="0"/>
      <w:marRight w:val="0"/>
      <w:marTop w:val="0"/>
      <w:marBottom w:val="0"/>
      <w:divBdr>
        <w:top w:val="none" w:sz="0" w:space="0" w:color="auto"/>
        <w:left w:val="none" w:sz="0" w:space="0" w:color="auto"/>
        <w:bottom w:val="none" w:sz="0" w:space="0" w:color="auto"/>
        <w:right w:val="none" w:sz="0" w:space="0" w:color="auto"/>
      </w:divBdr>
    </w:div>
    <w:div w:id="2087263540">
      <w:bodyDiv w:val="1"/>
      <w:marLeft w:val="0"/>
      <w:marRight w:val="0"/>
      <w:marTop w:val="0"/>
      <w:marBottom w:val="0"/>
      <w:divBdr>
        <w:top w:val="none" w:sz="0" w:space="0" w:color="auto"/>
        <w:left w:val="none" w:sz="0" w:space="0" w:color="auto"/>
        <w:bottom w:val="none" w:sz="0" w:space="0" w:color="auto"/>
        <w:right w:val="none" w:sz="0" w:space="0" w:color="auto"/>
      </w:divBdr>
    </w:div>
    <w:div w:id="2089224724">
      <w:bodyDiv w:val="1"/>
      <w:marLeft w:val="0"/>
      <w:marRight w:val="0"/>
      <w:marTop w:val="0"/>
      <w:marBottom w:val="0"/>
      <w:divBdr>
        <w:top w:val="none" w:sz="0" w:space="0" w:color="auto"/>
        <w:left w:val="none" w:sz="0" w:space="0" w:color="auto"/>
        <w:bottom w:val="none" w:sz="0" w:space="0" w:color="auto"/>
        <w:right w:val="none" w:sz="0" w:space="0" w:color="auto"/>
      </w:divBdr>
    </w:div>
    <w:div w:id="2090956033">
      <w:bodyDiv w:val="1"/>
      <w:marLeft w:val="0"/>
      <w:marRight w:val="0"/>
      <w:marTop w:val="0"/>
      <w:marBottom w:val="0"/>
      <w:divBdr>
        <w:top w:val="none" w:sz="0" w:space="0" w:color="auto"/>
        <w:left w:val="none" w:sz="0" w:space="0" w:color="auto"/>
        <w:bottom w:val="none" w:sz="0" w:space="0" w:color="auto"/>
        <w:right w:val="none" w:sz="0" w:space="0" w:color="auto"/>
      </w:divBdr>
    </w:div>
    <w:div w:id="2091610021">
      <w:bodyDiv w:val="1"/>
      <w:marLeft w:val="0"/>
      <w:marRight w:val="0"/>
      <w:marTop w:val="0"/>
      <w:marBottom w:val="0"/>
      <w:divBdr>
        <w:top w:val="none" w:sz="0" w:space="0" w:color="auto"/>
        <w:left w:val="none" w:sz="0" w:space="0" w:color="auto"/>
        <w:bottom w:val="none" w:sz="0" w:space="0" w:color="auto"/>
        <w:right w:val="none" w:sz="0" w:space="0" w:color="auto"/>
      </w:divBdr>
    </w:div>
    <w:div w:id="2101172479">
      <w:bodyDiv w:val="1"/>
      <w:marLeft w:val="0"/>
      <w:marRight w:val="0"/>
      <w:marTop w:val="0"/>
      <w:marBottom w:val="0"/>
      <w:divBdr>
        <w:top w:val="none" w:sz="0" w:space="0" w:color="auto"/>
        <w:left w:val="none" w:sz="0" w:space="0" w:color="auto"/>
        <w:bottom w:val="none" w:sz="0" w:space="0" w:color="auto"/>
        <w:right w:val="none" w:sz="0" w:space="0" w:color="auto"/>
      </w:divBdr>
    </w:div>
    <w:div w:id="2106342614">
      <w:bodyDiv w:val="1"/>
      <w:marLeft w:val="0"/>
      <w:marRight w:val="0"/>
      <w:marTop w:val="0"/>
      <w:marBottom w:val="0"/>
      <w:divBdr>
        <w:top w:val="none" w:sz="0" w:space="0" w:color="auto"/>
        <w:left w:val="none" w:sz="0" w:space="0" w:color="auto"/>
        <w:bottom w:val="none" w:sz="0" w:space="0" w:color="auto"/>
        <w:right w:val="none" w:sz="0" w:space="0" w:color="auto"/>
      </w:divBdr>
    </w:div>
    <w:div w:id="2107263886">
      <w:bodyDiv w:val="1"/>
      <w:marLeft w:val="0"/>
      <w:marRight w:val="0"/>
      <w:marTop w:val="0"/>
      <w:marBottom w:val="0"/>
      <w:divBdr>
        <w:top w:val="none" w:sz="0" w:space="0" w:color="auto"/>
        <w:left w:val="none" w:sz="0" w:space="0" w:color="auto"/>
        <w:bottom w:val="none" w:sz="0" w:space="0" w:color="auto"/>
        <w:right w:val="none" w:sz="0" w:space="0" w:color="auto"/>
      </w:divBdr>
    </w:div>
    <w:div w:id="2112969004">
      <w:bodyDiv w:val="1"/>
      <w:marLeft w:val="0"/>
      <w:marRight w:val="0"/>
      <w:marTop w:val="0"/>
      <w:marBottom w:val="0"/>
      <w:divBdr>
        <w:top w:val="none" w:sz="0" w:space="0" w:color="auto"/>
        <w:left w:val="none" w:sz="0" w:space="0" w:color="auto"/>
        <w:bottom w:val="none" w:sz="0" w:space="0" w:color="auto"/>
        <w:right w:val="none" w:sz="0" w:space="0" w:color="auto"/>
      </w:divBdr>
    </w:div>
    <w:div w:id="2116291319">
      <w:bodyDiv w:val="1"/>
      <w:marLeft w:val="0"/>
      <w:marRight w:val="0"/>
      <w:marTop w:val="0"/>
      <w:marBottom w:val="0"/>
      <w:divBdr>
        <w:top w:val="none" w:sz="0" w:space="0" w:color="auto"/>
        <w:left w:val="none" w:sz="0" w:space="0" w:color="auto"/>
        <w:bottom w:val="none" w:sz="0" w:space="0" w:color="auto"/>
        <w:right w:val="none" w:sz="0" w:space="0" w:color="auto"/>
      </w:divBdr>
    </w:div>
    <w:div w:id="2120106673">
      <w:bodyDiv w:val="1"/>
      <w:marLeft w:val="0"/>
      <w:marRight w:val="0"/>
      <w:marTop w:val="0"/>
      <w:marBottom w:val="0"/>
      <w:divBdr>
        <w:top w:val="none" w:sz="0" w:space="0" w:color="auto"/>
        <w:left w:val="none" w:sz="0" w:space="0" w:color="auto"/>
        <w:bottom w:val="none" w:sz="0" w:space="0" w:color="auto"/>
        <w:right w:val="none" w:sz="0" w:space="0" w:color="auto"/>
      </w:divBdr>
    </w:div>
    <w:div w:id="2121531949">
      <w:bodyDiv w:val="1"/>
      <w:marLeft w:val="0"/>
      <w:marRight w:val="0"/>
      <w:marTop w:val="0"/>
      <w:marBottom w:val="0"/>
      <w:divBdr>
        <w:top w:val="none" w:sz="0" w:space="0" w:color="auto"/>
        <w:left w:val="none" w:sz="0" w:space="0" w:color="auto"/>
        <w:bottom w:val="none" w:sz="0" w:space="0" w:color="auto"/>
        <w:right w:val="none" w:sz="0" w:space="0" w:color="auto"/>
      </w:divBdr>
    </w:div>
    <w:div w:id="2131625363">
      <w:bodyDiv w:val="1"/>
      <w:marLeft w:val="0"/>
      <w:marRight w:val="0"/>
      <w:marTop w:val="0"/>
      <w:marBottom w:val="0"/>
      <w:divBdr>
        <w:top w:val="none" w:sz="0" w:space="0" w:color="auto"/>
        <w:left w:val="none" w:sz="0" w:space="0" w:color="auto"/>
        <w:bottom w:val="none" w:sz="0" w:space="0" w:color="auto"/>
        <w:right w:val="none" w:sz="0" w:space="0" w:color="auto"/>
      </w:divBdr>
    </w:div>
    <w:div w:id="2132704387">
      <w:bodyDiv w:val="1"/>
      <w:marLeft w:val="0"/>
      <w:marRight w:val="0"/>
      <w:marTop w:val="0"/>
      <w:marBottom w:val="0"/>
      <w:divBdr>
        <w:top w:val="none" w:sz="0" w:space="0" w:color="auto"/>
        <w:left w:val="none" w:sz="0" w:space="0" w:color="auto"/>
        <w:bottom w:val="none" w:sz="0" w:space="0" w:color="auto"/>
        <w:right w:val="none" w:sz="0" w:space="0" w:color="auto"/>
      </w:divBdr>
    </w:div>
    <w:div w:id="2134060587">
      <w:bodyDiv w:val="1"/>
      <w:marLeft w:val="0"/>
      <w:marRight w:val="0"/>
      <w:marTop w:val="0"/>
      <w:marBottom w:val="0"/>
      <w:divBdr>
        <w:top w:val="none" w:sz="0" w:space="0" w:color="auto"/>
        <w:left w:val="none" w:sz="0" w:space="0" w:color="auto"/>
        <w:bottom w:val="none" w:sz="0" w:space="0" w:color="auto"/>
        <w:right w:val="none" w:sz="0" w:space="0" w:color="auto"/>
      </w:divBdr>
    </w:div>
    <w:div w:id="2136019394">
      <w:bodyDiv w:val="1"/>
      <w:marLeft w:val="0"/>
      <w:marRight w:val="0"/>
      <w:marTop w:val="0"/>
      <w:marBottom w:val="0"/>
      <w:divBdr>
        <w:top w:val="none" w:sz="0" w:space="0" w:color="auto"/>
        <w:left w:val="none" w:sz="0" w:space="0" w:color="auto"/>
        <w:bottom w:val="none" w:sz="0" w:space="0" w:color="auto"/>
        <w:right w:val="none" w:sz="0" w:space="0" w:color="auto"/>
      </w:divBdr>
    </w:div>
    <w:div w:id="2138642393">
      <w:bodyDiv w:val="1"/>
      <w:marLeft w:val="0"/>
      <w:marRight w:val="0"/>
      <w:marTop w:val="0"/>
      <w:marBottom w:val="0"/>
      <w:divBdr>
        <w:top w:val="none" w:sz="0" w:space="0" w:color="auto"/>
        <w:left w:val="none" w:sz="0" w:space="0" w:color="auto"/>
        <w:bottom w:val="none" w:sz="0" w:space="0" w:color="auto"/>
        <w:right w:val="none" w:sz="0" w:space="0" w:color="auto"/>
      </w:divBdr>
    </w:div>
    <w:div w:id="2144620163">
      <w:bodyDiv w:val="1"/>
      <w:marLeft w:val="0"/>
      <w:marRight w:val="0"/>
      <w:marTop w:val="0"/>
      <w:marBottom w:val="0"/>
      <w:divBdr>
        <w:top w:val="none" w:sz="0" w:space="0" w:color="auto"/>
        <w:left w:val="none" w:sz="0" w:space="0" w:color="auto"/>
        <w:bottom w:val="none" w:sz="0" w:space="0" w:color="auto"/>
        <w:right w:val="none" w:sz="0" w:space="0" w:color="auto"/>
      </w:divBdr>
    </w:div>
    <w:div w:id="2146386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https://miro.medium.com/max/700/1*OCsh4qf4lLoRAY-rlSZmJw.png" TargetMode="External"/><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emf"/><Relationship Id="rId55"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https://miro.medium.com/max/700/1*OCsh4qf4lLoRAY-rlSZmJw.png" TargetMode="External"/><Relationship Id="rId11" Type="http://schemas.openxmlformats.org/officeDocument/2006/relationships/footer" Target="footer2.xml"/><Relationship Id="rId24" Type="http://schemas.openxmlformats.org/officeDocument/2006/relationships/image" Target="https://miro.medium.com/max/700/1*OCsh4qf4lLoRAY-rlSZmJw.pn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https://miro.medium.com/max/700/1*OCsh4qf4lLoRAY-rlSZmJw.png" TargetMode="External"/><Relationship Id="rId30" Type="http://schemas.openxmlformats.org/officeDocument/2006/relationships/image" Target="https://miro.medium.com/max/700/1*OCsh4qf4lLoRAY-rlSZmJw.png"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image" Target="https://miro.medium.com/max/700/1*OCsh4qf4lLoRAY-rlSZmJw.pn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https://miro.medium.com/max/700/1*OCsh4qf4lLoRAY-rlSZmJw.png" TargetMode="External"/><Relationship Id="rId36" Type="http://schemas.openxmlformats.org/officeDocument/2006/relationships/image" Target="media/image13.png"/><Relationship Id="rId49" Type="http://schemas.microsoft.com/office/2007/relationships/hdphoto" Target="media/hdphoto1.wdp"/><Relationship Id="rId57" Type="http://schemas.microsoft.com/office/2016/09/relationships/commentsIds" Target="commentsIds.xml"/><Relationship Id="rId10" Type="http://schemas.openxmlformats.org/officeDocument/2006/relationships/footer" Target="footer1.xml"/><Relationship Id="rId31" Type="http://schemas.openxmlformats.org/officeDocument/2006/relationships/image" Target="https://miro.medium.com/max/700/1*OCsh4qf4lLoRAY-rlSZmJw.png" TargetMode="External"/><Relationship Id="rId44" Type="http://schemas.openxmlformats.org/officeDocument/2006/relationships/image" Target="media/image21.png"/><Relationship Id="rId52" Type="http://schemas.openxmlformats.org/officeDocument/2006/relationships/chart" Target="charts/chart1.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Comparison of execution time of spherical to cartesian transform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barChart>
        <c:barDir val="col"/>
        <c:grouping val="clustered"/>
        <c:varyColors val="0"/>
        <c:ser>
          <c:idx val="0"/>
          <c:order val="0"/>
          <c:tx>
            <c:strRef>
              <c:f>Sheet1!$B$1</c:f>
              <c:strCache>
                <c:ptCount val="1"/>
                <c:pt idx="0">
                  <c:v>Execution time CPython, sec</c:v>
                </c:pt>
              </c:strCache>
            </c:strRef>
          </c:tx>
          <c:spPr>
            <a:solidFill>
              <a:schemeClr val="accent1"/>
            </a:solidFill>
            <a:ln>
              <a:noFill/>
            </a:ln>
            <a:effectLst/>
          </c:spPr>
          <c:invertIfNegative val="0"/>
          <c:cat>
            <c:strRef>
              <c:f>Sheet1!$A$2:$A$4</c:f>
              <c:strCache>
                <c:ptCount val="3"/>
                <c:pt idx="0">
                  <c:v># 1</c:v>
                </c:pt>
                <c:pt idx="1">
                  <c:v># 2</c:v>
                </c:pt>
                <c:pt idx="2">
                  <c:v># 3</c:v>
                </c:pt>
              </c:strCache>
            </c:strRef>
          </c:cat>
          <c:val>
            <c:numRef>
              <c:f>Sheet1!$B$2:$B$4</c:f>
              <c:numCache>
                <c:formatCode>General</c:formatCode>
                <c:ptCount val="3"/>
                <c:pt idx="0">
                  <c:v>46.5</c:v>
                </c:pt>
                <c:pt idx="1">
                  <c:v>40.1</c:v>
                </c:pt>
                <c:pt idx="2">
                  <c:v>22.9</c:v>
                </c:pt>
              </c:numCache>
            </c:numRef>
          </c:val>
          <c:extLst>
            <c:ext xmlns:c16="http://schemas.microsoft.com/office/drawing/2014/chart" uri="{C3380CC4-5D6E-409C-BE32-E72D297353CC}">
              <c16:uniqueId val="{00000000-5F4E-3C45-B6B7-EEDF4444380A}"/>
            </c:ext>
          </c:extLst>
        </c:ser>
        <c:ser>
          <c:idx val="1"/>
          <c:order val="1"/>
          <c:tx>
            <c:strRef>
              <c:f>Sheet1!$C$1</c:f>
              <c:strCache>
                <c:ptCount val="1"/>
                <c:pt idx="0">
                  <c:v>Execution time Numba, sec</c:v>
                </c:pt>
              </c:strCache>
            </c:strRef>
          </c:tx>
          <c:spPr>
            <a:solidFill>
              <a:schemeClr val="accent2"/>
            </a:solidFill>
            <a:ln>
              <a:noFill/>
            </a:ln>
            <a:effectLst/>
          </c:spPr>
          <c:invertIfNegative val="0"/>
          <c:cat>
            <c:strRef>
              <c:f>Sheet1!$A$2:$A$4</c:f>
              <c:strCache>
                <c:ptCount val="3"/>
                <c:pt idx="0">
                  <c:v># 1</c:v>
                </c:pt>
                <c:pt idx="1">
                  <c:v># 2</c:v>
                </c:pt>
                <c:pt idx="2">
                  <c:v># 3</c:v>
                </c:pt>
              </c:strCache>
            </c:strRef>
          </c:cat>
          <c:val>
            <c:numRef>
              <c:f>Sheet1!$C$2:$C$4</c:f>
              <c:numCache>
                <c:formatCode>General</c:formatCode>
                <c:ptCount val="3"/>
                <c:pt idx="0">
                  <c:v>44.2</c:v>
                </c:pt>
                <c:pt idx="1">
                  <c:v>34.6</c:v>
                </c:pt>
                <c:pt idx="2">
                  <c:v>19.3</c:v>
                </c:pt>
              </c:numCache>
            </c:numRef>
          </c:val>
          <c:extLst>
            <c:ext xmlns:c16="http://schemas.microsoft.com/office/drawing/2014/chart" uri="{C3380CC4-5D6E-409C-BE32-E72D297353CC}">
              <c16:uniqueId val="{00000003-5F4E-3C45-B6B7-EEDF4444380A}"/>
            </c:ext>
          </c:extLst>
        </c:ser>
        <c:dLbls>
          <c:showLegendKey val="0"/>
          <c:showVal val="0"/>
          <c:showCatName val="0"/>
          <c:showSerName val="0"/>
          <c:showPercent val="0"/>
          <c:showBubbleSize val="0"/>
        </c:dLbls>
        <c:gapWidth val="150"/>
        <c:axId val="236634256"/>
        <c:axId val="236640448"/>
      </c:barChart>
      <c:catAx>
        <c:axId val="23663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236640448"/>
        <c:crosses val="autoZero"/>
        <c:auto val="1"/>
        <c:lblAlgn val="ctr"/>
        <c:lblOffset val="100"/>
        <c:noMultiLvlLbl val="0"/>
      </c:catAx>
      <c:valAx>
        <c:axId val="23664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236634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0F47B-8EBC-434F-8FF2-9AC43A7917AC}">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37</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Kai16</b:Tag>
    <b:SourceType>ConferenceProceedings</b:SourceType>
    <b:Guid>{D66CFDA0-0182-594C-8326-941740A4AB14}</b:Guid>
    <b:Title>Deep Residual Learning for Image Recognition</b:Title>
    <b:Year>2016</b:Year>
    <b:Author>
      <b:Author>
        <b:NameList>
          <b:Person>
            <b:Last>Kaiming He</b:Last>
            <b:First>Xiangyu</b:First>
            <b:Middle>Zhang, Shaoqing Ren, Jian Sun</b:Middle>
          </b:Person>
        </b:NameList>
      </b:Author>
    </b:Author>
    <b:ConferenceName>IEEE Conference on Computer Vision and Pattern Recognition (CVPR)</b:ConferenceName>
    <b:RefOrder>3</b:RefOrder>
  </b:Source>
  <b:Source>
    <b:Tag>Jos18</b:Tag>
    <b:SourceType>Report</b:SourceType>
    <b:Guid>{A34C4788-9F90-6B48-88F7-20BCF48CA5E9}</b:Guid>
    <b:Author>
      <b:Author>
        <b:NameList>
          <b:Person>
            <b:Last>Joseph Redmon</b:Last>
            <b:First>Ali</b:First>
            <b:Middle>Farhadi</b:Middle>
          </b:Person>
        </b:NameList>
      </b:Author>
    </b:Author>
    <b:Title>YOLOv3: An Incremental Improvement</b:Title>
    <b:City>Washington</b:City>
    <b:Year>2018</b:Year>
    <b:Publisher>University of Washington</b:Publisher>
    <b:RefOrder>4</b:RefOrder>
  </b:Source>
  <b:Source>
    <b:Tag>Wei16</b:Tag>
    <b:SourceType>ConferenceProceedings</b:SourceType>
    <b:Guid>{DAF128E2-BBA9-8D44-90F5-4F832120FD44}</b:Guid>
    <b:Author>
      <b:Author>
        <b:NameList>
          <b:Person>
            <b:Last>Wei Liu</b:Last>
            <b:First>Dragomir</b:First>
            <b:Middle>Anguelov, Dumitru Erhan, Christian Szegedy, Scott Reed, Cheng-Yang Fu, Alexander C. Berg</b:Middle>
          </b:Person>
        </b:NameList>
      </b:Author>
    </b:Author>
    <b:Title>SSD: Single Shot MultiBox Detector</b:Title>
    <b:Publisher>Springer, Cham</b:Publisher>
    <b:City>Amsterdam</b:City>
    <b:Year>2016</b:Year>
    <b:ConferenceName>Computer Vision – ECCV 2016</b:ConferenceName>
    <b:RefOrder>5</b:RefOrder>
  </b:Source>
  <b:Source>
    <b:Tag>Sha15</b:Tag>
    <b:SourceType>ConferenceProceedings</b:SourceType>
    <b:Guid>{2941721A-0579-4D4F-BABD-2764C942D34F}</b:Guid>
    <b:Author>
      <b:Author>
        <b:NameList>
          <b:Person>
            <b:Last>Shaoqing Ren</b:Last>
            <b:First>Kaiming</b:First>
            <b:Middle>He, Ross Girshick, and Jian Sun</b:Middle>
          </b:Person>
        </b:NameList>
      </b:Author>
    </b:Author>
    <b:Title>Advances in Neural Information Processing Systems 28 (NIPS 2015)</b:Title>
    <b:ConferenceName>Faster R-CNN: Towards Real-Time Object Detection with Region Proposal Networks</b:ConferenceName>
    <b:City>Montreal</b:City>
    <b:Year>2015</b:Year>
    <b:RefOrder>6</b:RefOrder>
  </b:Source>
  <b:Source>
    <b:Tag>Dol20</b:Tag>
    <b:SourceType>JournalArticle</b:SourceType>
    <b:Guid>{8D7B2C96-0DF9-A947-9CFF-C2A10D17A066}</b:Guid>
    <b:Author>
      <b:Author>
        <b:NameList>
          <b:Person>
            <b:Last>Dollar</b:Last>
            <b:First>Tsung-Yi</b:First>
            <b:Middle>Lin Priya Goyal Ross Girshick Kaiming He Piotr</b:Middle>
          </b:Person>
        </b:NameList>
      </b:Author>
    </b:Author>
    <b:Title>Focal Loss for Dense Object Detection</b:Title>
    <b:Year>2020</b:Year>
    <b:JournalName>IEEE Transactions on Pattern Analysis &amp; Machine Intelligence</b:JournalName>
    <b:Volume>42</b:Volume>
    <b:Issue>02</b:Issue>
    <b:Pages>318-327</b:Pages>
    <b:RefOrder>7</b:RefOrder>
  </b:Source>
  <b:Source>
    <b:Tag>Tho19</b:Tag>
    <b:SourceType>JournalArticle</b:SourceType>
    <b:Guid>{3373FBC7-C93C-D541-A61B-8D4277A7E102}</b:Guid>
    <b:Author>
      <b:Author>
        <b:NameList>
          <b:Person>
            <b:Last>Thorsten Falk</b:Last>
            <b:First>Dominic</b:First>
            <b:Middle>Mai, Robert Bensch</b:Middle>
          </b:Person>
        </b:NameList>
      </b:Author>
    </b:Author>
    <b:Title>U-Net – Deep Learning for Cell Counting, Detection, and Morphometry</b:Title>
    <b:JournalName>Nature methods</b:JournalName>
    <b:Year>2019</b:Year>
    <b:Volume>16</b:Volume>
    <b:Pages>67–70</b:Pages>
    <b:RefOrder>8</b:RefOrder>
  </b:Source>
  <b:Source>
    <b:Tag>Gir18</b:Tag>
    <b:SourceType>DocumentFromInternetSite</b:SourceType>
    <b:Guid>{9C9E7781-44E6-A84D-90B2-5E7297B4A4FE}</b:Guid>
    <b:Author>
      <b:Author>
        <b:NameList>
          <b:Person>
            <b:Last>Girshick</b:Last>
            <b:First>Kaiming</b:First>
            <b:Middle>He Georgia Gkioxari Piotr Dollar Ross</b:Middle>
          </b:Person>
        </b:NameList>
      </b:Author>
    </b:Author>
    <b:Title>Mask R-CNN</b:Title>
    <b:Year>2018</b:Year>
    <b:Publisher>arXiv:1703.06870 [cs.CV]</b:Publisher>
    <b:URL>https://arxiv.org/abs/1703.06870</b:URL>
    <b:Month>January</b:Month>
    <b:Day>24</b:Day>
    <b:YearAccessed>2022</b:YearAccessed>
    <b:MonthAccessed>August</b:MonthAccessed>
    <b:DayAccessed>26</b:DayAccessed>
    <b:RefOrder>9</b:RefOrder>
  </b:Source>
  <b:Source>
    <b:Tag>Fij</b:Tag>
    <b:SourceType>InternetSite</b:SourceType>
    <b:Guid>{9F22E766-8FCE-0E49-96FC-224539188D91}</b:Guid>
    <b:Title>Fiji</b:Title>
    <b:URL>https://imagej.net/software/fiji/</b:URL>
    <b:ProductionCompany> Open Source</b:ProductionCompany>
    <b:RefOrder>38</b:RefOrder>
  </b:Source>
  <b:Source>
    <b:Tag>Per89</b:Tag>
    <b:SourceType>JournalArticle</b:SourceType>
    <b:Guid>{0883EEA5-CE07-074A-8392-A5AC6F64C667}</b:Guid>
    <b:Title>Hypertexture</b:Title>
    <b:Year>1989</b:Year>
    <b:Author>
      <b:Author>
        <b:NameList>
          <b:Person>
            <b:Last>Perlin</b:Last>
            <b:First>Ken</b:First>
          </b:Person>
        </b:NameList>
      </b:Author>
    </b:Author>
    <b:PeriodicalTitle>Computer Graphics</b:PeriodicalTitle>
    <b:Pages>253-262</b:Pages>
    <b:JournalName>Computer Graphics</b:JournalName>
    <b:Volume>23</b:Volume>
    <b:Issue>3</b:Issue>
    <b:RefOrder>11</b:RefOrder>
  </b:Source>
  <b:Source>
    <b:Tag>Per85</b:Tag>
    <b:SourceType>ConferenceProceedings</b:SourceType>
    <b:Guid>{BCCF6615-F362-AB4F-A87E-CD2644FFB9D4}</b:Guid>
    <b:Author>
      <b:Author>
        <b:NameList>
          <b:Person>
            <b:Last>Perlin</b:Last>
            <b:First>Ken</b:First>
          </b:Person>
        </b:NameList>
      </b:Author>
    </b:Author>
    <b:Title>An Image Synthesizer</b:Title>
    <b:Year>1985</b:Year>
    <b:ConferenceName>SIGGRAPH</b:ConferenceName>
    <b:City>San Francisco</b:City>
    <b:RefOrder>10</b:RefOrder>
  </b:Source>
  <b:Source>
    <b:Tag>Uni14</b:Tag>
    <b:SourceType>InternetSite</b:SourceType>
    <b:Guid>{59C078AC-C8B0-0745-B414-158ECF936F55}</b:Guid>
    <b:Title>Noise!</b:Title>
    <b:Year>2014</b:Year>
    <b:Author>
      <b:Author>
        <b:NameList>
          <b:Person>
            <b:Last>Uniblock</b:Last>
          </b:Person>
        </b:NameList>
      </b:Author>
    </b:Author>
    <b:URL>https://uniblock.tumblr.com/post/97868843242/noise</b:URL>
    <b:Month>September</b:Month>
    <b:Day>19</b:Day>
    <b:YearAccessed>2022</b:YearAccessed>
    <b:MonthAccessed>August</b:MonthAccessed>
    <b:DayAccessed>29</b:DayAccessed>
    <b:RefOrder>13</b:RefOrder>
  </b:Source>
  <b:Source>
    <b:Tag>Ken05</b:Tag>
    <b:SourceType>Patent</b:SourceType>
    <b:Guid>{2A83531B-DA30-F444-982D-91D602B532DD}</b:Guid>
    <b:Title>Standard for perlin noise</b:Title>
    <b:Year>2005</b:Year>
    <b:Month>March</b:Month>
    <b:Day>15</b:Day>
    <b:Author>
      <b:Inventor>
        <b:NameList>
          <b:Person>
            <b:Last>Perlin</b:Last>
            <b:First>Kenneth</b:First>
          </b:Person>
        </b:NameList>
      </b:Inventor>
    </b:Author>
    <b:PatentNumber>US6867776B2</b:PatentNumber>
    <b:CountryRegion>USA</b:CountryRegion>
    <b:RefOrder>12</b:RefOrder>
  </b:Source>
  <b:Source>
    <b:Tag>122</b:Tag>
    <b:SourceType>InternetSite</b:SourceType>
    <b:Guid>{C48D6898-F730-AE4E-80D3-12E9BB011238}</b:Guid>
    <b:Title>1</b:Title>
    <b:URL>https://www.histology.leeds.ac.uk/blood/blood_wbc.php</b:URL>
    <b:ProductionCompany>Faculty of Biological Sciences, University of Leeds</b:ProductionCompany>
    <b:YearAccessed>2022</b:YearAccessed>
    <b:MonthAccessed>August</b:MonthAccessed>
    <b:DayAccessed>31</b:DayAccessed>
    <b:RefOrder>14</b:RefOrder>
  </b:Source>
  <b:Source>
    <b:Tag>ORo15</b:Tag>
    <b:SourceType>BookSection</b:SourceType>
    <b:Guid>{7AEFEA49-E886-D141-9E66-F0B54124DBCC}</b:Guid>
    <b:Title>U-Net: Convolutional Networks for Biomedical Image Segmentation</b:Title>
    <b:Year>2015</b:Year>
    <b:Author>
      <b:Author>
        <b:NameList>
          <b:Person>
            <b:Last>O. Ronneberger</b:Last>
            <b:First>P.Fischer,</b:First>
            <b:Middle>T. Brox</b:Middle>
          </b:Person>
        </b:NameList>
      </b:Author>
    </b:Author>
    <b:Publisher>Springer</b:Publisher>
    <b:BookTitle>Medical Image Computing and Computer-Assisted Intervention (MICCAI)</b:BookTitle>
    <b:Pages>234-241</b:Pages>
    <b:RefOrder>30</b:RefOrder>
  </b:Source>
  <b:Source>
    <b:Tag>Özg16</b:Tag>
    <b:SourceType>BookSection</b:SourceType>
    <b:Guid>{33AA0155-E569-054B-8512-E1D9BF12B933}</b:Guid>
    <b:Author>
      <b:Author>
        <b:NameList>
          <b:Person>
            <b:Last>Özgün Cicek</b:Last>
            <b:First>Ahmed</b:First>
            <b:Middle>Abdulkadir, Soeren S. Lienkamp, homas Brox, Olaf Ronneberger</b:Middle>
          </b:Person>
        </b:NameList>
      </b:Author>
    </b:Author>
    <b:Title>3D U-Net: Learning Dense Volumetric Segmentation from Sparse Annotation</b:Title>
    <b:BookTitle>Medical Image Computing and Computer-Assisted Intervention (MICCAI)</b:BookTitle>
    <b:Publisher>Springer</b:Publisher>
    <b:Year>2016</b:Year>
    <b:Pages>424-432</b:Pages>
    <b:ConferenceName>Medical Image Computing and Computer-Assisted Intervention (MICCAI)</b:ConferenceName>
    <b:RefOrder>31</b:RefOrder>
  </b:Source>
  <b:Source>
    <b:Tag>Abh17</b:Tag>
    <b:SourceType>BookSection</b:SourceType>
    <b:Guid>{08648374-6A37-F34F-A254-F3377BD632CD}</b:Guid>
    <b:Author>
      <b:Author>
        <b:NameList>
          <b:Person>
            <b:Last>Abhishek Chaurasia</b:Last>
            <b:First>Eugenio</b:First>
            <b:Middle>Culurciello</b:Middle>
          </b:Person>
        </b:NameList>
      </b:Author>
    </b:Author>
    <b:Title>LinkNet: Exploiting Encoder Representations for Efficient Semantic Segmentation</b:Title>
    <b:BookTitle>2017 IEEE Visual Communications and Image Processing (VCIP)</b:BookTitle>
    <b:Publisher>IEEE</b:Publisher>
    <b:Year>2017</b:Year>
    <b:Pages>1-4</b:Pages>
    <b:RefOrder>15</b:RefOrder>
  </b:Source>
  <b:Source>
    <b:Tag>Joh18</b:Tag>
    <b:SourceType>ConferenceProceedings</b:SourceType>
    <b:Guid>{F6E3AA6A-61D3-3A47-A43B-A9B9CD9F6061}</b:Guid>
    <b:Author>
      <b:Author>
        <b:NameList>
          <b:Person>
            <b:Last>Johan Bjorc</b:Last>
            <b:First>Carla</b:First>
            <b:Middle>Gomes, Bart Selman, Kilian Q. Weinberger</b:Middle>
          </b:Person>
        </b:NameList>
      </b:Author>
    </b:Author>
    <b:Title>Understanding Batch Normalization</b:Title>
    <b:City>Montreal</b:City>
    <b:Year>2018</b:Year>
    <b:ConferenceName>Advances in Neural Information Processing Systems 31 (NeurIPS 2018)</b:ConferenceName>
    <b:RefOrder>16</b:RefOrder>
  </b:Source>
  <b:Source>
    <b:Tag>Jai18</b:Tag>
    <b:SourceType>BookSection</b:SourceType>
    <b:Guid>{09DBE8C8-8978-D94B-B53E-B5D905A360BB}</b:Guid>
    <b:Author>
      <b:Author>
        <b:NameList>
          <b:Person>
            <b:Last>Jain</b:Last>
            <b:First>Arun</b:First>
            <b:Middle>Kumar Vanita</b:Middle>
          </b:Person>
        </b:NameList>
      </b:Author>
    </b:Author>
    <b:Title>Comparative Study of Convolutional Neural Netowrks Relu and Leaky relu activation functions</b:Title>
    <b:City>Singapore</b:City>
    <b:Year>2018</b:Year>
    <b:JournalName>Lecture Notes in Electrical Engineering</b:JournalName>
    <b:Volume>553</b:Volume>
    <b:Pages>873-880</b:Pages>
    <b:BookTitle>Lecture Notes in Electrical Engineering</b:BookTitle>
    <b:Publisher>Springer</b:Publisher>
    <b:RefOrder>17</b:RefOrder>
  </b:Source>
  <b:Source>
    <b:Tag>Cha16</b:Tag>
    <b:SourceType>JournalArticle</b:SourceType>
    <b:Guid>{06C19D49-65D2-4442-A4EE-D6FF02B19D68}</b:Guid>
    <b:Author>
      <b:Author>
        <b:NameList>
          <b:Person>
            <b:Last>Chao Dong</b:Last>
            <b:First>Chen</b:First>
            <b:Middle>Change Loy, Kaiming He, Xiaoou Tang</b:Middle>
          </b:Person>
        </b:NameList>
      </b:Author>
    </b:Author>
    <b:Title>Image Super-Resolution Using Deep Convolutional Networks</b:Title>
    <b:Year>2016</b:Year>
    <b:Pages>295-307</b:Pages>
    <b:JournalName>IEEE Transactions on Pattern Analysis and Machine Intelligence</b:JournalName>
    <b:Volume>38</b:Volume>
    <b:Issue>2</b:Issue>
    <b:RefOrder>18</b:RefOrder>
  </b:Source>
  <b:Source>
    <b:Tag>The</b:Tag>
    <b:SourceType>InternetSite</b:SourceType>
    <b:Guid>{13FB4BDB-6ADD-5347-81E2-0D40499B95EC}</b:Guid>
    <b:Title>The Python Profilers</b:Title>
    <b:URL>https://docs.python.org/3/library/profile.html#module-cProfile</b:URL>
    <b:ProductionCompany>Python Software Foundation</b:ProductionCompany>
    <b:RefOrder>32</b:RefOrder>
  </b:Source>
  <b:Source>
    <b:Tag>Num</b:Tag>
    <b:SourceType>InternetSite</b:SourceType>
    <b:Guid>{E46B34CE-B7E7-8045-8CD2-B1645AD0173C}</b:Guid>
    <b:Title>Numba: a high performance Python Compiler</b:Title>
    <b:URL>https://numba.pydata.org/</b:URL>
    <b:ProductionCompany>Anaconda Inc.</b:ProductionCompany>
    <b:RefOrder>33</b:RefOrder>
  </b:Source>
  <b:Source>
    <b:Tag>AUG16</b:Tag>
    <b:SourceType>InternetSite</b:SourceType>
    <b:Guid>{A3734F02-8039-5949-B930-B48C78819B0A}</b:Guid>
    <b:Title>Deconvolution and Checkerboard Artifacts</b:Title>
    <b:URL>https://distill.pub/2016/deconv-checkerboard/</b:URL>
    <b:ProductionCompany>Google research. Brain team</b:ProductionCompany>
    <b:Year>2016</b:Year>
    <b:Month>October</b:Month>
    <b:Day>17</b:Day>
    <b:YearAccessed>2020</b:YearAccessed>
    <b:MonthAccessed>August</b:MonthAccessed>
    <b:DayAccessed>30</b:DayAccessed>
    <b:Author>
      <b:Author>
        <b:NameList>
          <b:Person>
            <b:Last>ODENA</b:Last>
            <b:First>AUGUSTUS</b:First>
          </b:Person>
        </b:NameList>
      </b:Author>
    </b:Author>
    <b:RefOrder>34</b:RefOrder>
  </b:Source>
  <b:Source>
    <b:Tag>Ron15</b:Tag>
    <b:SourceType>ConferenceProceedings</b:SourceType>
    <b:Guid>{3CFDD232-5FBF-5646-AD30-856CFDE5D02E}</b:Guid>
    <b:Title>U-Net: Convolutional Networks for Biomedical Image Segmentation</b:Title>
    <b:Year>2015</b:Year>
    <b:Author>
      <b:Author>
        <b:NameList>
          <b:Person>
            <b:Last>Ronneberger</b:Last>
            <b:First>O.,</b:First>
            <b:Middle>Fischer, P., Brox, T.</b:Middle>
          </b:Person>
        </b:NameList>
      </b:Author>
    </b:Author>
    <b:ConferenceName>MICCAI 2015: Medical Image Computing and Computer-Assisted Intervention – MICCAI 2015</b:ConferenceName>
    <b:RefOrder>35</b:RefOrder>
  </b:Source>
  <b:Source>
    <b:Tag>HeS21</b:Tag>
    <b:SourceType>JournalArticle</b:SourceType>
    <b:Guid>{C208E31B-9FC6-9842-ADE5-101421D1C63A}</b:Guid>
    <b:Author>
      <b:Author>
        <b:NameList>
          <b:Person>
            <b:Last>He S</b:Last>
            <b:First>Minn</b:First>
            <b:Middle>KT, Solnica-Krezel L, Anastasio MA, Li H.</b:Middle>
          </b:Person>
        </b:NameList>
      </b:Author>
    </b:Author>
    <b:Title>Deeply-supervised density regression for automatic cell counting in microscopy images</b:Title>
    <b:Year>2021</b:Year>
    <b:JournalName>Medical Image Analysis</b:JournalName>
    <b:Volume>68</b:Volume>
    <b:RefOrder>36</b:RefOrder>
  </b:Source>
  <b:Source>
    <b:Tag>Wel</b:Tag>
    <b:SourceType>InternetSite</b:SourceType>
    <b:Guid>{C692BC63-744C-8446-8D27-BC3622BEC2BF}</b:Guid>
    <b:Title>Welcome to Python.org</b:Title>
    <b:URL>https://www.python.org/</b:URL>
    <b:RefOrder>19</b:RefOrder>
  </b:Source>
  <b:Source>
    <b:Tag>TIO1</b:Tag>
    <b:SourceType>InternetSite</b:SourceType>
    <b:Guid>{8D97F6C7-8AA8-DC47-9ED4-3F1EDFE863CB}</b:Guid>
    <b:Title>TIOBE index</b:Title>
    <b:URL>https://www.tiobe.com/tiobe-index/</b:URL>
    <b:RefOrder>20</b:RefOrder>
  </b:Source>
  <b:Source>
    <b:Tag>Num2</b:Tag>
    <b:SourceType>InternetSite</b:SourceType>
    <b:Guid>{873A632C-8F17-FF40-9C0F-97978258EFDF}</b:Guid>
    <b:Title>NumPy</b:Title>
    <b:URL>https://numpy.org/</b:URL>
    <b:RefOrder>21</b:RefOrder>
  </b:Source>
  <b:Source>
    <b:Tag>Pan</b:Tag>
    <b:SourceType>InternetSite</b:SourceType>
    <b:Guid>{A4276088-380F-2E4B-97E4-A21D1CE15C3B}</b:Guid>
    <b:Title>Pandas - Python Data Analysis</b:Title>
    <b:URL>https://pandas.pydata.org/</b:URL>
    <b:RefOrder>22</b:RefOrder>
  </b:Source>
  <b:Source>
    <b:Tag>nap</b:Tag>
    <b:SourceType>InternetSite</b:SourceType>
    <b:Guid>{57B7C446-6420-2143-81CF-7FE52A33D6E6}</b:Guid>
    <b:Title>napari</b:Title>
    <b:URL>https://napari.org/</b:URL>
    <b:RefOrder>23</b:RefOrder>
  </b:Source>
  <b:Source>
    <b:Tag>sci</b:Tag>
    <b:SourceType>InternetSite</b:SourceType>
    <b:Guid>{6AB32BAE-9918-E542-9204-4CDCA6F280CB}</b:Guid>
    <b:Title>scikit-image: Image processing in Python</b:Title>
    <b:URL>https://scikit-image.org/</b:URL>
    <b:RefOrder>24</b:RefOrder>
  </b:Source>
  <b:Source>
    <b:Tag>Ale</b:Tag>
    <b:SourceType>InternetSite</b:SourceType>
    <b:Guid>{9054003B-7D66-2443-8A22-449F5FC0A10F}</b:Guid>
    <b:Author>
      <b:Author>
        <b:NameList>
          <b:Person>
            <b:Last>lmas</b:Last>
            <b:First>Alex</b:First>
          </b:Person>
        </b:NameList>
      </b:Author>
    </b:Author>
    <b:Title>OpenSimplex Noise</b:Title>
    <b:URL>https://github.com/lmas/opensimplex</b:URL>
    <b:RefOrder>25</b:RefOrder>
  </b:Source>
  <b:Source>
    <b:Tag>PyT1</b:Tag>
    <b:SourceType>InternetSite</b:SourceType>
    <b:Guid>{3AB95FBC-6B69-D546-B06D-3965D8774471}</b:Guid>
    <b:Title>PyTorch</b:Title>
    <b:URL>https://pytorch.org/</b:URL>
    <b:RefOrder>26</b:RefOrder>
  </b:Source>
  <b:Source>
    <b:Tag>PyT2</b:Tag>
    <b:SourceType>InternetSite</b:SourceType>
    <b:Guid>{CC08B94E-4727-5346-9468-821D70A80F70}</b:Guid>
    <b:Title>PyTorch-lightning</b:Title>
    <b:URL>https://www.pytorchlightning.ai/</b:URL>
    <b:RefOrder>27</b:RefOrder>
  </b:Source>
  <b:Source>
    <b:Tag>Git2</b:Tag>
    <b:SourceType>InternetSite</b:SourceType>
    <b:Guid>{4F01E605-D91C-5343-9748-4D986DEEBDE2}</b:Guid>
    <b:Title>Git</b:Title>
    <b:URL>https://git-scm.com/</b:URL>
    <b:RefOrder>28</b:RefOrder>
  </b:Source>
  <b:Source>
    <b:Tag>Git3</b:Tag>
    <b:SourceType>InternetSite</b:SourceType>
    <b:Guid>{7335475B-4FD8-F24C-9185-0FD9B34AC49F}</b:Guid>
    <b:Title>GitHub</b:Title>
    <b:URL>https://github.com/</b:URL>
    <b:RefOrder>29</b:RefOrder>
  </b:Source>
</b:Sources>
</file>

<file path=customXml/itemProps1.xml><?xml version="1.0" encoding="utf-8"?>
<ds:datastoreItem xmlns:ds="http://schemas.openxmlformats.org/officeDocument/2006/customXml" ds:itemID="{71463C40-6AB3-40B7-87DD-33B14AD7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12107</Words>
  <Characters>69014</Characters>
  <Application>Microsoft Office Word</Application>
  <DocSecurity>0</DocSecurity>
  <Lines>575</Lines>
  <Paragraphs>161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80960</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Sebastian Schürmann</dc:creator>
  <cp:keywords/>
  <dc:description/>
  <cp:lastModifiedBy>Sergei Dobrovolskii</cp:lastModifiedBy>
  <cp:revision>4</cp:revision>
  <cp:lastPrinted>2022-09-29T10:09:00Z</cp:lastPrinted>
  <dcterms:created xsi:type="dcterms:W3CDTF">2022-09-29T10:01:00Z</dcterms:created>
  <dcterms:modified xsi:type="dcterms:W3CDTF">2022-09-29T10:10:00Z</dcterms:modified>
</cp:coreProperties>
</file>